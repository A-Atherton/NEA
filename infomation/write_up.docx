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012D5" w14:textId="4DB006E6" w:rsidR="002A70E5" w:rsidRDefault="00000000" w:rsidP="005004B7">
      <w:pPr>
        <w:pStyle w:val="Heading1"/>
      </w:pPr>
      <w:r w:rsidRPr="005004B7">
        <w:t>Contents</w:t>
      </w:r>
    </w:p>
    <w:p w14:paraId="450B7B77" w14:textId="308344EA" w:rsidR="00947A92" w:rsidRDefault="00947A92" w:rsidP="00947A92">
      <w:pPr>
        <w:pStyle w:val="Heading2"/>
        <w:rPr>
          <w:rFonts w:hint="eastAsia"/>
        </w:rPr>
      </w:pPr>
      <w:r>
        <w:t>Analysis</w:t>
      </w:r>
    </w:p>
    <w:p w14:paraId="5281F46E" w14:textId="353B3646" w:rsidR="00947A92" w:rsidRDefault="00947A92" w:rsidP="00947A92">
      <w:r>
        <w:t>Problem Specification</w:t>
      </w:r>
    </w:p>
    <w:p w14:paraId="5D4305F1" w14:textId="3B9DFBB7" w:rsidR="00947A92" w:rsidRDefault="00947A92" w:rsidP="00947A92">
      <w:r>
        <w:t>Stakeholders</w:t>
      </w:r>
    </w:p>
    <w:p w14:paraId="5B4242DC" w14:textId="49A6BF74" w:rsidR="00947A92" w:rsidRDefault="00947A92" w:rsidP="00947A92">
      <w:r>
        <w:tab/>
        <w:t>Identigying the target market group</w:t>
      </w:r>
    </w:p>
    <w:p w14:paraId="7E144771" w14:textId="77777777" w:rsidR="00947A92" w:rsidRDefault="00947A92" w:rsidP="00947A92">
      <w:r>
        <w:tab/>
        <w:t>The Developer</w:t>
      </w:r>
    </w:p>
    <w:p w14:paraId="02EB3025" w14:textId="77777777" w:rsidR="00947A92" w:rsidRDefault="00947A92" w:rsidP="00947A92">
      <w:r>
        <w:tab/>
        <w:t>Users</w:t>
      </w:r>
    </w:p>
    <w:p w14:paraId="2FC44585" w14:textId="67FE3BF0" w:rsidR="00947A92" w:rsidRDefault="00947A92" w:rsidP="00947A92">
      <w:r>
        <w:tab/>
        <w:t>Accessability for Different Users</w:t>
      </w:r>
    </w:p>
    <w:p w14:paraId="2B45D945" w14:textId="0E6A4319" w:rsidR="00947A92" w:rsidRDefault="00947A92" w:rsidP="00947A92">
      <w:r>
        <w:tab/>
        <w:t>My sample of the TMG</w:t>
      </w:r>
    </w:p>
    <w:p w14:paraId="2479F2C7" w14:textId="6427B6F7" w:rsidR="005F0EDB" w:rsidRDefault="005F0EDB" w:rsidP="00947A92">
      <w:r>
        <w:t xml:space="preserve">Why is </w:t>
      </w:r>
      <w:r w:rsidR="00C22553">
        <w:t>it suited to a computational solution</w:t>
      </w:r>
    </w:p>
    <w:p w14:paraId="23600D48" w14:textId="388CAA59" w:rsidR="00C22553" w:rsidRDefault="00C22553" w:rsidP="00947A92">
      <w:r>
        <w:t>Computational thinking methods used in my game</w:t>
      </w:r>
    </w:p>
    <w:p w14:paraId="5ABA2E11" w14:textId="775870BC" w:rsidR="00D42EF0" w:rsidRDefault="00D42EF0" w:rsidP="00947A92">
      <w:r>
        <w:tab/>
        <w:t>Decomposition</w:t>
      </w:r>
    </w:p>
    <w:p w14:paraId="2158D34E" w14:textId="437E2CA4" w:rsidR="00D42EF0" w:rsidRDefault="00D42EF0" w:rsidP="00947A92">
      <w:r>
        <w:tab/>
        <w:t>Abstraction</w:t>
      </w:r>
    </w:p>
    <w:p w14:paraId="03C35D94" w14:textId="25F111EC" w:rsidR="00AD1881" w:rsidRDefault="00AD1881" w:rsidP="00947A92">
      <w:r>
        <w:t>Research and identification of the solutions to the problem</w:t>
      </w:r>
    </w:p>
    <w:p w14:paraId="1DAF4D3A" w14:textId="33C81B5F" w:rsidR="00945530" w:rsidRDefault="00945530" w:rsidP="00947A92">
      <w:r>
        <w:tab/>
        <w:t>Platforms for development</w:t>
      </w:r>
    </w:p>
    <w:p w14:paraId="7FDA5B0A" w14:textId="379668B5" w:rsidR="00945530" w:rsidRDefault="00945530" w:rsidP="00947A92">
      <w:r>
        <w:tab/>
        <w:t>Research on python game libraries</w:t>
      </w:r>
    </w:p>
    <w:p w14:paraId="5C5B3B80" w14:textId="330677DD" w:rsidR="008A49E2" w:rsidRDefault="00945530" w:rsidP="00947A92">
      <w:r>
        <w:tab/>
        <w:t>Looking at other solutions</w:t>
      </w:r>
    </w:p>
    <w:p w14:paraId="66068534" w14:textId="3BC017D2" w:rsidR="00945530" w:rsidRDefault="00945530" w:rsidP="00947A92">
      <w:r>
        <w:tab/>
      </w:r>
      <w:r w:rsidR="00DA0B8E">
        <w:tab/>
        <w:t>Stick Fight</w:t>
      </w:r>
    </w:p>
    <w:p w14:paraId="711388F2" w14:textId="494764BB" w:rsidR="00DA0B8E" w:rsidRDefault="00DA0B8E" w:rsidP="00947A92">
      <w:r>
        <w:tab/>
      </w:r>
      <w:r>
        <w:tab/>
        <w:t>Frog Smashers</w:t>
      </w:r>
    </w:p>
    <w:p w14:paraId="6180E14F" w14:textId="77630510" w:rsidR="00DA0B8E" w:rsidRDefault="00DA0B8E" w:rsidP="00947A92">
      <w:r>
        <w:tab/>
      </w:r>
      <w:r>
        <w:tab/>
        <w:t>Brawhalla</w:t>
      </w:r>
    </w:p>
    <w:p w14:paraId="28A83E13" w14:textId="0D9DA06E" w:rsidR="00002189" w:rsidRDefault="00002189" w:rsidP="00947A92">
      <w:r>
        <w:tab/>
      </w:r>
      <w:r>
        <w:tab/>
        <w:t>Feedback from stakeholders</w:t>
      </w:r>
    </w:p>
    <w:p w14:paraId="4BAF40D2" w14:textId="680A4DD4" w:rsidR="00DA0B8E" w:rsidRDefault="00DA0B8E" w:rsidP="00947A92">
      <w:r>
        <w:tab/>
      </w:r>
      <w:r>
        <w:tab/>
        <w:t>Bullets in other games</w:t>
      </w:r>
    </w:p>
    <w:p w14:paraId="55C1D1E7" w14:textId="079E81AF" w:rsidR="00B97DCC" w:rsidRDefault="007E5E5F" w:rsidP="00947A92">
      <w:r>
        <w:tab/>
        <w:t>Gathering dat</w:t>
      </w:r>
      <w:r w:rsidR="00B97DCC">
        <w:t>a</w:t>
      </w:r>
    </w:p>
    <w:p w14:paraId="1C25BCB5" w14:textId="77777777" w:rsidR="007E5E5F" w:rsidRDefault="007E5E5F" w:rsidP="00947A92"/>
    <w:p w14:paraId="5A02847E" w14:textId="2DA1C724" w:rsidR="00DA0B8E" w:rsidRDefault="00DA0B8E" w:rsidP="00947A92">
      <w:r>
        <w:tab/>
      </w:r>
    </w:p>
    <w:p w14:paraId="7F67346B" w14:textId="47EDD434" w:rsidR="00D42EF0" w:rsidRDefault="00D42EF0" w:rsidP="00947A92"/>
    <w:p w14:paraId="322433A5" w14:textId="4D254E9E" w:rsidR="002A70E5" w:rsidRDefault="00000000" w:rsidP="00947A92">
      <w:pPr>
        <w:pStyle w:val="Heading1"/>
      </w:pPr>
      <w:r>
        <w:t>Analysis</w:t>
      </w:r>
    </w:p>
    <w:p w14:paraId="7112BB42" w14:textId="6DA74846" w:rsidR="00D63CF3" w:rsidRPr="005004B7" w:rsidRDefault="00D63CF3" w:rsidP="00D63CF3">
      <w:pPr>
        <w:pStyle w:val="Heading2"/>
        <w:rPr>
          <w:rFonts w:hint="eastAsia"/>
        </w:rPr>
      </w:pPr>
      <w:r w:rsidRPr="005004B7">
        <w:t xml:space="preserve">Problem </w:t>
      </w:r>
      <w:r w:rsidR="00C22553">
        <w:t>s</w:t>
      </w:r>
      <w:r w:rsidRPr="005004B7">
        <w:t>pecification</w:t>
      </w:r>
    </w:p>
    <w:p w14:paraId="5767FB27" w14:textId="6CACC876" w:rsidR="00E35D2B" w:rsidRDefault="004B355D" w:rsidP="00D63CF3">
      <w:r>
        <w:t>There was a request from a group of college students for a</w:t>
      </w:r>
      <w:r w:rsidR="004208A2">
        <w:t xml:space="preserve"> </w:t>
      </w:r>
      <w:r>
        <w:t>recreational game to play after</w:t>
      </w:r>
      <w:r w:rsidR="004208A2">
        <w:t xml:space="preserve"> college together. </w:t>
      </w:r>
      <w:r>
        <w:t xml:space="preserve">Within the request the game should be developed to be </w:t>
      </w:r>
      <w:r w:rsidR="004208A2">
        <w:t xml:space="preserve">easy to pick up </w:t>
      </w:r>
      <w:r>
        <w:t>and a local multiplayer dimension</w:t>
      </w:r>
      <w:r w:rsidR="004208A2">
        <w:t xml:space="preserve">. </w:t>
      </w:r>
      <w:r>
        <w:t xml:space="preserve">The game </w:t>
      </w:r>
      <w:r w:rsidR="004208A2">
        <w:t xml:space="preserve"> should also be non-competitive so that all players enjoy the game</w:t>
      </w:r>
      <w:r w:rsidR="00E35D2B">
        <w:t xml:space="preserve"> and so that some players who are </w:t>
      </w:r>
      <w:r w:rsidR="003C778A">
        <w:t>less skilled</w:t>
      </w:r>
      <w:r w:rsidR="00E35D2B">
        <w:t xml:space="preserve"> win </w:t>
      </w:r>
      <w:r w:rsidR="003C778A">
        <w:t>rounds</w:t>
      </w:r>
      <w:r w:rsidR="00E35D2B">
        <w:t xml:space="preserve"> as well</w:t>
      </w:r>
      <w:r w:rsidR="003C778A">
        <w:t xml:space="preserve"> as the highly skilled players</w:t>
      </w:r>
      <w:r w:rsidR="00E35D2B">
        <w:t>.</w:t>
      </w:r>
      <w:r w:rsidR="003C778A">
        <w:t xml:space="preserve"> This will ensure that players gain the </w:t>
      </w:r>
      <w:r>
        <w:t>greatest</w:t>
      </w:r>
      <w:r w:rsidR="003C778A">
        <w:t xml:space="preserve"> amount of satisfaction </w:t>
      </w:r>
      <w:r w:rsidR="003C778A">
        <w:lastRenderedPageBreak/>
        <w:t>overall.</w:t>
      </w:r>
      <w:r>
        <w:t xml:space="preserve"> Furthermore, I have set out to include destruction of the enviroment as part of the games core mechanics. </w:t>
      </w:r>
    </w:p>
    <w:p w14:paraId="1A9C165D" w14:textId="77777777" w:rsidR="00D63CF3" w:rsidRPr="00D63CF3" w:rsidRDefault="00D63CF3" w:rsidP="00D63CF3">
      <w:pPr>
        <w:pStyle w:val="Textbody"/>
      </w:pPr>
    </w:p>
    <w:p w14:paraId="31DE073A" w14:textId="77777777" w:rsidR="002A70E5" w:rsidRDefault="00000000" w:rsidP="00495650">
      <w:pPr>
        <w:pStyle w:val="Heading2"/>
        <w:rPr>
          <w:rFonts w:hint="eastAsia"/>
        </w:rPr>
      </w:pPr>
      <w:r>
        <w:t>Stakeholders</w:t>
      </w:r>
    </w:p>
    <w:p w14:paraId="4D4DE3C5" w14:textId="14790A74" w:rsidR="00D63CF3" w:rsidRDefault="00D63CF3" w:rsidP="00D63CF3">
      <w:pPr>
        <w:pStyle w:val="Heading3"/>
      </w:pPr>
      <w:r>
        <w:t>Identifying the Target Market Group</w:t>
      </w:r>
    </w:p>
    <w:p w14:paraId="52950ED1" w14:textId="259EBA50" w:rsidR="00D63CF3" w:rsidRDefault="00D63CF3" w:rsidP="00D63CF3">
      <w:r>
        <w:t>The game I intend to make will likely contain no gore but will contain cartoon violence. For this reason the game will likely get a PEGI 7 rating which is the same rating that stick fight (one of the games I researched)</w:t>
      </w:r>
      <w:r w:rsidR="00DC72E3">
        <w:t xml:space="preserve"> was given</w:t>
      </w:r>
      <w:r>
        <w:t xml:space="preserve">. This means that I can target my game towards children which increases my TMG. The main group to benefit would be people under 25 e.g. young adults and children. </w:t>
      </w:r>
      <w:r w:rsidR="00DC72E3">
        <w:t>This is beneficial as a large amount of young people regularly play games (in the uk 78% of 16-24 year olds play video games [source:</w:t>
      </w:r>
      <w:r w:rsidR="00E60226">
        <w:t xml:space="preserve"> </w:t>
      </w:r>
      <w:hyperlink r:id="rId7" w:anchor="statisticContainer" w:history="1">
        <w:r w:rsidR="00E60226" w:rsidRPr="00E60226">
          <w:rPr>
            <w:rStyle w:val="Hyperlink"/>
          </w:rPr>
          <w:t>statista</w:t>
        </w:r>
      </w:hyperlink>
      <w:r w:rsidR="00DC72E3">
        <w:t>])</w:t>
      </w:r>
      <w:r w:rsidR="00E60226">
        <w:t xml:space="preserve">. </w:t>
      </w:r>
    </w:p>
    <w:p w14:paraId="111898AB" w14:textId="77777777" w:rsidR="005004B7" w:rsidRDefault="005004B7" w:rsidP="00495650"/>
    <w:p w14:paraId="6A7A3C95" w14:textId="77777777" w:rsidR="002A70E5" w:rsidRDefault="00000000" w:rsidP="00495650">
      <w:pPr>
        <w:pStyle w:val="Heading3"/>
        <w:rPr>
          <w:rFonts w:eastAsia="Times New Roman"/>
        </w:rPr>
      </w:pPr>
      <w:r>
        <w:rPr>
          <w:rFonts w:eastAsia="Times New Roman"/>
        </w:rPr>
        <w:t>Users</w:t>
      </w:r>
    </w:p>
    <w:p w14:paraId="6E7310BE" w14:textId="4FFEDC73" w:rsidR="002A70E5" w:rsidRDefault="00000000" w:rsidP="00495650">
      <w:r>
        <w:t xml:space="preserve">The main group to benefit from the game are going to be the players. </w:t>
      </w:r>
      <w:r w:rsidR="00A74A3B">
        <w:t xml:space="preserve">They will gain happiness and enjoyment from the game. </w:t>
      </w:r>
      <w:r>
        <w:t xml:space="preserve">Players will be a diverse group of users. They will likely already have some experience of how games work. This means an in depth tutorial on how to use a controller is not necessary, however controls for the game should be similar to other games the users have played as this will avoid a long learning curve for the player which maximises the time they have enjoying the </w:t>
      </w:r>
      <w:r w:rsidR="00955E33">
        <w:t>game and minimises the amount of players that give up on the game early on. This is especially important if the game is sold on steam as steam has a 2 hour of gameplay refund policy</w:t>
      </w:r>
      <w:r>
        <w:t>. A screen should be shown when the player first opens the game which describes what the controls are briefly. Controls should be easy to change and sensitivity should be easy to change.</w:t>
      </w:r>
    </w:p>
    <w:p w14:paraId="444E1D27" w14:textId="77777777" w:rsidR="00495650" w:rsidRDefault="00495650">
      <w:pPr>
        <w:pStyle w:val="Standard"/>
      </w:pPr>
    </w:p>
    <w:p w14:paraId="4F564973" w14:textId="6E650E6D" w:rsidR="002A70E5" w:rsidRDefault="00000000" w:rsidP="00495650">
      <w:pPr>
        <w:pStyle w:val="Heading3"/>
        <w:rPr>
          <w:rFonts w:eastAsia="Times New Roman"/>
        </w:rPr>
      </w:pPr>
      <w:r>
        <w:rPr>
          <w:rFonts w:eastAsia="Times New Roman"/>
        </w:rPr>
        <w:t xml:space="preserve">Accessibility for </w:t>
      </w:r>
      <w:r w:rsidR="00C22553">
        <w:rPr>
          <w:rFonts w:eastAsia="Times New Roman"/>
        </w:rPr>
        <w:t>d</w:t>
      </w:r>
      <w:r>
        <w:rPr>
          <w:rFonts w:eastAsia="Times New Roman"/>
        </w:rPr>
        <w:t xml:space="preserve">ifferent </w:t>
      </w:r>
      <w:r w:rsidR="00C22553">
        <w:rPr>
          <w:rFonts w:eastAsia="Times New Roman"/>
        </w:rPr>
        <w:t>u</w:t>
      </w:r>
      <w:r>
        <w:rPr>
          <w:rFonts w:eastAsia="Times New Roman"/>
        </w:rPr>
        <w:t>sers</w:t>
      </w:r>
    </w:p>
    <w:p w14:paraId="3C4CA781" w14:textId="4DB8CAAD" w:rsidR="002A70E5" w:rsidRDefault="00000000" w:rsidP="00495650">
      <w:r>
        <w:t xml:space="preserve">The game should be usable with many types of controllers including those for people with disabilities. It </w:t>
      </w:r>
      <w:r w:rsidR="000C3673">
        <w:t>should also have</w:t>
      </w:r>
      <w:r>
        <w:t xml:space="preserve"> support for mouse and keyboard as not all players will have access to a controller. options to change colours to make use of the game for colour blind users should be implemented and differences between colours should not be the only </w:t>
      </w:r>
      <w:r w:rsidR="000C3673">
        <w:t>difference between</w:t>
      </w:r>
      <w:r>
        <w:t xml:space="preserve"> two items e.g. different guns should have different shapes and different colours.</w:t>
      </w:r>
    </w:p>
    <w:p w14:paraId="63C2DAD3" w14:textId="77777777" w:rsidR="002A70E5" w:rsidRDefault="00000000" w:rsidP="00495650">
      <w:r>
        <w:t>Users who do not speak english should be considered so easy methods of choosing language should be implemented even if different languages are not added at the time. This will make further improvements to the game easier in the future.</w:t>
      </w:r>
    </w:p>
    <w:p w14:paraId="13E4CF29" w14:textId="77777777" w:rsidR="002A70E5" w:rsidRDefault="002A70E5">
      <w:pPr>
        <w:pStyle w:val="Standard"/>
      </w:pPr>
    </w:p>
    <w:p w14:paraId="0A23BE8A" w14:textId="096733C6" w:rsidR="0045792C" w:rsidRDefault="0045792C" w:rsidP="00D228B3">
      <w:pPr>
        <w:pStyle w:val="Heading3"/>
      </w:pPr>
      <w:r>
        <w:lastRenderedPageBreak/>
        <w:t>My sample</w:t>
      </w:r>
      <w:r w:rsidR="00D228B3">
        <w:t xml:space="preserve"> of the TMG</w:t>
      </w:r>
    </w:p>
    <w:p w14:paraId="0542E5E2" w14:textId="491A4A10" w:rsidR="0045792C" w:rsidRPr="0045792C" w:rsidRDefault="0045792C" w:rsidP="0045792C">
      <w:r>
        <w:t xml:space="preserve">My sample of the TMG is some of the students within my computer science class. They are familiar with computer games. In particular I </w:t>
      </w:r>
      <w:r w:rsidR="00F652C8">
        <w:t xml:space="preserve">will be </w:t>
      </w:r>
      <w:r>
        <w:t>intervie</w:t>
      </w:r>
      <w:r w:rsidR="00F652C8">
        <w:t xml:space="preserve">wing </w:t>
      </w:r>
      <w:r>
        <w:t xml:space="preserve">George Fox and Matthew Stead throughout the project. </w:t>
      </w:r>
      <w:r w:rsidR="00F652C8">
        <w:t xml:space="preserve">I will also be using a larger sample for a form. </w:t>
      </w:r>
    </w:p>
    <w:p w14:paraId="4BEC1543" w14:textId="77777777" w:rsidR="002A70E5" w:rsidRDefault="00000000" w:rsidP="00495650">
      <w:pPr>
        <w:pStyle w:val="Heading2"/>
        <w:rPr>
          <w:rFonts w:hint="eastAsia"/>
        </w:rPr>
      </w:pPr>
      <w:r>
        <w:t>Why is it suited to a computational solutions</w:t>
      </w:r>
    </w:p>
    <w:p w14:paraId="3AF87C1D" w14:textId="7A42DF76" w:rsidR="002A70E5" w:rsidRDefault="000E68BC" w:rsidP="00495650">
      <w:r>
        <w:t xml:space="preserve">This problem is well suited for a computational solution for multiple reasons. The solution makes use of computer visuals that need to be rendered on a computer. </w:t>
      </w:r>
      <w:r w:rsidR="00C22553">
        <w:t>Controllers are the one of the ways that I want to control the game. Controllers are an input method that can only be used with a computer. The option for the game would not use a computer would be a game with paintball guns in room. This is would require players to have paintball guns and a room which would make the solution far more costly</w:t>
      </w:r>
      <w:r>
        <w:t xml:space="preserve">. There is no solution that would work without a computer. </w:t>
      </w:r>
    </w:p>
    <w:p w14:paraId="69BE3707" w14:textId="77777777" w:rsidR="002A70E5" w:rsidRDefault="00000000" w:rsidP="00495650">
      <w:pPr>
        <w:pStyle w:val="Heading2"/>
        <w:rPr>
          <w:rFonts w:hint="eastAsia"/>
        </w:rPr>
      </w:pPr>
      <w:r>
        <w:t>Computational thinking methods used in my game:</w:t>
      </w:r>
    </w:p>
    <w:p w14:paraId="41520739" w14:textId="77777777" w:rsidR="002A70E5" w:rsidRDefault="00000000" w:rsidP="00495650">
      <w:pPr>
        <w:pStyle w:val="Heading3"/>
      </w:pPr>
      <w:r>
        <w:t>Decomposition</w:t>
      </w:r>
    </w:p>
    <w:p w14:paraId="2D88BF9B" w14:textId="5253FB00" w:rsidR="002A70E5" w:rsidRDefault="00C322B5" w:rsidP="00495650">
      <w:r>
        <w:t>The problem can be split into multiple smaller problems that can all be solved with small functions. Here are the smaller problems:</w:t>
      </w:r>
    </w:p>
    <w:p w14:paraId="3F10C001" w14:textId="3803E18F" w:rsidR="00C322B5" w:rsidRDefault="000F17E5" w:rsidP="00C322B5">
      <w:pPr>
        <w:pStyle w:val="ListParagraph"/>
        <w:numPr>
          <w:ilvl w:val="0"/>
          <w:numId w:val="22"/>
        </w:numPr>
      </w:pPr>
      <w:r>
        <w:t>Taking inputs from the player</w:t>
      </w:r>
    </w:p>
    <w:p w14:paraId="41AE0972" w14:textId="31B6DC20" w:rsidR="000F17E5" w:rsidRDefault="000F17E5" w:rsidP="00C322B5">
      <w:pPr>
        <w:pStyle w:val="ListParagraph"/>
        <w:numPr>
          <w:ilvl w:val="0"/>
          <w:numId w:val="22"/>
        </w:numPr>
      </w:pPr>
      <w:r>
        <w:t>Moving the players</w:t>
      </w:r>
    </w:p>
    <w:p w14:paraId="3918F587" w14:textId="5560D1B2" w:rsidR="000F17E5" w:rsidRDefault="000F17E5" w:rsidP="00C322B5">
      <w:pPr>
        <w:pStyle w:val="ListParagraph"/>
        <w:numPr>
          <w:ilvl w:val="0"/>
          <w:numId w:val="22"/>
        </w:numPr>
      </w:pPr>
      <w:r>
        <w:t>Checking for collisions</w:t>
      </w:r>
    </w:p>
    <w:p w14:paraId="00EFE9A0" w14:textId="59F32784" w:rsidR="000F17E5" w:rsidRDefault="000F17E5" w:rsidP="000F17E5">
      <w:pPr>
        <w:pStyle w:val="ListParagraph"/>
        <w:numPr>
          <w:ilvl w:val="0"/>
          <w:numId w:val="22"/>
        </w:numPr>
      </w:pPr>
      <w:r>
        <w:t>Moving bullets</w:t>
      </w:r>
    </w:p>
    <w:p w14:paraId="0D0083C8" w14:textId="02AC7E51" w:rsidR="00C40B04" w:rsidRDefault="00C40B04" w:rsidP="00C40B04"/>
    <w:p w14:paraId="28002881" w14:textId="11B2C2DF" w:rsidR="00CB0017" w:rsidRDefault="00C40B04" w:rsidP="00C40B04">
      <w:r>
        <w:t xml:space="preserve">Once each of these problems is done a frame is </w:t>
      </w:r>
      <w:r w:rsidR="00DF1E2E">
        <w:t>completed</w:t>
      </w:r>
      <w:r>
        <w:t xml:space="preserve"> and the game can move onto the next frame. This repeats until the player closes the game. </w:t>
      </w:r>
      <w:r w:rsidR="00CB0017">
        <w:t>By decomposing the problem the developer</w:t>
      </w:r>
      <w:r w:rsidR="00E94F07">
        <w:t xml:space="preserve"> can save time and more easily develop the program. </w:t>
      </w:r>
    </w:p>
    <w:p w14:paraId="722B68E9" w14:textId="77777777" w:rsidR="002A70E5" w:rsidRDefault="002A70E5">
      <w:pPr>
        <w:pStyle w:val="Standard"/>
      </w:pPr>
    </w:p>
    <w:p w14:paraId="5F7608DB" w14:textId="46F51FB3" w:rsidR="002A70E5" w:rsidRPr="00495650" w:rsidRDefault="00000000" w:rsidP="00495650">
      <w:pPr>
        <w:pStyle w:val="Heading3"/>
      </w:pPr>
      <w:r>
        <w:t>Abstraction</w:t>
      </w:r>
    </w:p>
    <w:p w14:paraId="4E3E951F" w14:textId="5B07187E" w:rsidR="002A70E5" w:rsidRDefault="00D42EF0" w:rsidP="00495650">
      <w:r>
        <w:t xml:space="preserve">Abstraction can be used to represent complex objects and mechanics in </w:t>
      </w:r>
      <w:r w:rsidR="00CB0017">
        <w:t xml:space="preserve">my game. An example of this is how weapons and players will be represented by rectangular sprites. Mechanics such as jumping which involve contractions of muscles in a coordinated mechanism can be represented as the players y velocity increasing. By abstracting these elements we reduce the complexity of the program which saves on the time for development. This means we can concerntrate on </w:t>
      </w:r>
      <w:r w:rsidR="00D86C0A">
        <w:t xml:space="preserve">curating the players experience. </w:t>
      </w:r>
      <w:r w:rsidR="00CB0017">
        <w:t xml:space="preserve"> It also decreases the amount of computatation by reducing the amount of clock cycles and memory usage. </w:t>
      </w:r>
    </w:p>
    <w:p w14:paraId="70AA2EA3" w14:textId="77777777" w:rsidR="00495650" w:rsidRDefault="00495650">
      <w:pPr>
        <w:pStyle w:val="Standard"/>
      </w:pPr>
    </w:p>
    <w:p w14:paraId="60ED144F" w14:textId="7E6355C4" w:rsidR="005004B7" w:rsidRPr="005004B7" w:rsidRDefault="00000000" w:rsidP="005004B7">
      <w:pPr>
        <w:pStyle w:val="Heading2"/>
        <w:rPr>
          <w:rFonts w:hint="eastAsia"/>
        </w:rPr>
      </w:pPr>
      <w:r>
        <w:lastRenderedPageBreak/>
        <w:t xml:space="preserve">Research and </w:t>
      </w:r>
      <w:r w:rsidR="00AD1881">
        <w:t>i</w:t>
      </w:r>
      <w:r>
        <w:t xml:space="preserve">dentification of </w:t>
      </w:r>
      <w:r w:rsidR="00AD1881">
        <w:t>s</w:t>
      </w:r>
      <w:r>
        <w:t>olutions to the problem</w:t>
      </w:r>
    </w:p>
    <w:p w14:paraId="57361972" w14:textId="77777777" w:rsidR="002A70E5" w:rsidRDefault="00000000" w:rsidP="00495650">
      <w:pPr>
        <w:pStyle w:val="Heading3"/>
        <w:rPr>
          <w:rFonts w:eastAsia="Times New Roman"/>
        </w:rPr>
      </w:pPr>
      <w:r>
        <w:rPr>
          <w:rFonts w:eastAsia="Times New Roman"/>
        </w:rPr>
        <w:t>Platforms for designs</w:t>
      </w:r>
    </w:p>
    <w:p w14:paraId="517B0141" w14:textId="056297D3" w:rsidR="002A70E5" w:rsidRDefault="00000000" w:rsidP="00495650">
      <w:r>
        <w:t xml:space="preserve">I have considered </w:t>
      </w:r>
      <w:r w:rsidR="008A38AD">
        <w:t>3</w:t>
      </w:r>
      <w:r>
        <w:t xml:space="preserve"> options for languages to develop the software:</w:t>
      </w:r>
    </w:p>
    <w:p w14:paraId="76EC0875" w14:textId="77777777" w:rsidR="002A70E5" w:rsidRDefault="00000000" w:rsidP="00495650">
      <w:pPr>
        <w:pStyle w:val="ListParagraph"/>
        <w:numPr>
          <w:ilvl w:val="0"/>
          <w:numId w:val="14"/>
        </w:numPr>
      </w:pPr>
      <w:r>
        <w:t>C++</w:t>
      </w:r>
    </w:p>
    <w:p w14:paraId="580D5548" w14:textId="77777777" w:rsidR="002A70E5" w:rsidRDefault="00000000" w:rsidP="00495650">
      <w:pPr>
        <w:pStyle w:val="ListParagraph"/>
        <w:numPr>
          <w:ilvl w:val="0"/>
          <w:numId w:val="14"/>
        </w:numPr>
      </w:pPr>
      <w:r>
        <w:t>Python</w:t>
      </w:r>
    </w:p>
    <w:p w14:paraId="1018D7A2" w14:textId="697AFE50" w:rsidR="008A38AD" w:rsidRDefault="008A38AD" w:rsidP="00495650">
      <w:pPr>
        <w:pStyle w:val="ListParagraph"/>
        <w:numPr>
          <w:ilvl w:val="0"/>
          <w:numId w:val="14"/>
        </w:numPr>
      </w:pPr>
      <w:r>
        <w:t>Godot script</w:t>
      </w:r>
    </w:p>
    <w:p w14:paraId="251B794B" w14:textId="135FA533" w:rsidR="00656A64" w:rsidRDefault="00656A64" w:rsidP="00495650">
      <w:pPr>
        <w:pStyle w:val="ListParagraph"/>
        <w:numPr>
          <w:ilvl w:val="0"/>
          <w:numId w:val="14"/>
        </w:numPr>
      </w:pPr>
      <w:r>
        <w:t>Unity</w:t>
      </w:r>
      <w:r w:rsidR="00365D39">
        <w:t xml:space="preserve"> and C#</w:t>
      </w:r>
    </w:p>
    <w:p w14:paraId="440DB528" w14:textId="1A214449" w:rsidR="008A38AD" w:rsidRDefault="00000000" w:rsidP="00495650">
      <w:r>
        <w:t>The benefits of C++ are that it is compiled, fast and a standard for game development</w:t>
      </w:r>
      <w:r w:rsidR="00495650">
        <w:t>,</w:t>
      </w:r>
      <w:r>
        <w:t xml:space="preserve"> however my knowledge of C++ is not as good as in python and getting help is harder as the language is not taught in my college</w:t>
      </w:r>
      <w:r w:rsidR="00495650">
        <w:t>.</w:t>
      </w:r>
      <w:r>
        <w:t xml:space="preserve"> </w:t>
      </w:r>
      <w:r w:rsidR="00495650">
        <w:t>A</w:t>
      </w:r>
      <w:r>
        <w:t xml:space="preserve">lso the libraries </w:t>
      </w:r>
      <w:r w:rsidR="00495650">
        <w:t xml:space="preserve">for c++ are more difficult to use. </w:t>
      </w:r>
      <w:r>
        <w:t xml:space="preserve">Python is slower but it is the language that my college uses which means help is easier to find. Also I have more experience in python. </w:t>
      </w:r>
      <w:r w:rsidR="008A38AD">
        <w:t xml:space="preserve">Godot is game engine that I could use to develop my game. It is open source and fast however lots of the complexity in the programming is taken away when developing in a full game engine. Also there is less flexibility for me as the developer to implement features that I want. </w:t>
      </w:r>
      <w:r w:rsidR="00656A64">
        <w:t xml:space="preserve">Unity is another game engine that I considered developing my game in. It is similar to godot but is not open source. The game engine is very popular which means that it easier to develop in as there is more documentation on its features. Also Unity has a few more features than </w:t>
      </w:r>
      <w:r w:rsidR="00F423E9">
        <w:t xml:space="preserve">Godot. The main problem with unity is its hostility towards developers. Unity has in the past year imposed fees on users for the download of their games by customers. For this reason I will not be using Unity. </w:t>
      </w:r>
      <w:r w:rsidR="008A38AD">
        <w:t>Overall I decided on using python for the game.</w:t>
      </w:r>
    </w:p>
    <w:p w14:paraId="7A0CE89F" w14:textId="77777777" w:rsidR="005004B7" w:rsidRDefault="005004B7" w:rsidP="00495650"/>
    <w:p w14:paraId="1CAE769E" w14:textId="312A0C88" w:rsidR="00495650" w:rsidRDefault="00495650" w:rsidP="005004B7">
      <w:pPr>
        <w:pStyle w:val="Heading3"/>
      </w:pPr>
      <w:r w:rsidRPr="00495650">
        <w:t>Research on python game libraries</w:t>
      </w:r>
    </w:p>
    <w:p w14:paraId="0F3C1DAD" w14:textId="70700C5E" w:rsidR="005004B7" w:rsidRDefault="00495650" w:rsidP="00495650">
      <w:r>
        <w:t xml:space="preserve">I used </w:t>
      </w:r>
      <w:hyperlink r:id="rId8" w:history="1">
        <w:r w:rsidRPr="005004B7">
          <w:rPr>
            <w:rStyle w:val="Hyperlink"/>
          </w:rPr>
          <w:t>this website</w:t>
        </w:r>
      </w:hyperlink>
      <w:r>
        <w:t xml:space="preserve"> to do research on the best python </w:t>
      </w:r>
      <w:r w:rsidR="005004B7">
        <w:t xml:space="preserve">library to use for game development. </w:t>
      </w:r>
    </w:p>
    <w:p w14:paraId="2E5208C4" w14:textId="77777777" w:rsidR="005004B7" w:rsidRDefault="005004B7" w:rsidP="00495650"/>
    <w:p w14:paraId="26D896D1" w14:textId="26573B64" w:rsidR="002A70E5" w:rsidRDefault="00000000" w:rsidP="00495650">
      <w:r>
        <w:t xml:space="preserve">I decided on using Pygame for my game as it will make the development process far quicker since I do not need to spend time handling displays and events. Pygame is the best option as there is good documentation on the python module and lots of information on YouTube and the </w:t>
      </w:r>
      <w:r w:rsidR="005E4CF8">
        <w:t>rest of the web</w:t>
      </w:r>
      <w:r>
        <w:t>. It is also a fast option compared to other python modules for game development. There are also two options with Pygame: I can use Pygame-ce or I can use the official Pygame. The official Pygame is currently not in development and the owner of the GitHub repository will not let progress continue because of political reasons. Pygame-ce is currently a much more active project. For this reason I plan to use Pygame-ce.</w:t>
      </w:r>
    </w:p>
    <w:p w14:paraId="1D3A4C50" w14:textId="77777777" w:rsidR="00495650" w:rsidRDefault="00495650" w:rsidP="00495650"/>
    <w:p w14:paraId="5E1E8C9E" w14:textId="77777777" w:rsidR="002A70E5" w:rsidRDefault="00000000" w:rsidP="00495650">
      <w:pPr>
        <w:pStyle w:val="Heading3"/>
        <w:rPr>
          <w:rFonts w:eastAsia="Times New Roman"/>
        </w:rPr>
      </w:pPr>
      <w:r>
        <w:rPr>
          <w:rFonts w:eastAsia="Times New Roman"/>
        </w:rPr>
        <w:t>Looking at other solutions</w:t>
      </w:r>
    </w:p>
    <w:p w14:paraId="5505682F" w14:textId="55CD939B" w:rsidR="002A70E5" w:rsidRDefault="00000000" w:rsidP="00495650">
      <w:r>
        <w:t>I</w:t>
      </w:r>
      <w:r w:rsidR="00AF772B">
        <w:t xml:space="preserve"> </w:t>
      </w:r>
      <w:r w:rsidR="008A38AD">
        <w:t xml:space="preserve">found 3 games that I had played I the past which were similar to the game that I want to develop. Prior experience with these games helps me identify the main positives and negatives of each program and decide on what </w:t>
      </w:r>
      <w:r w:rsidR="00AF772B">
        <w:t xml:space="preserve">features </w:t>
      </w:r>
      <w:r w:rsidR="008A38AD">
        <w:t>would</w:t>
      </w:r>
      <w:r w:rsidR="00AF772B">
        <w:t xml:space="preserve"> best</w:t>
      </w:r>
      <w:r w:rsidR="008A38AD">
        <w:t xml:space="preserve"> fit my game the best. </w:t>
      </w:r>
    </w:p>
    <w:p w14:paraId="7F9FC0A2" w14:textId="77777777" w:rsidR="00495650" w:rsidRDefault="00495650" w:rsidP="00495650"/>
    <w:p w14:paraId="4B7AA44C" w14:textId="77777777" w:rsidR="002A70E5" w:rsidRPr="008A49E2" w:rsidRDefault="00000000" w:rsidP="00495650">
      <w:pPr>
        <w:pStyle w:val="Heading3"/>
        <w:rPr>
          <w:u w:val="none"/>
        </w:rPr>
      </w:pPr>
      <w:r w:rsidRPr="008A49E2">
        <w:rPr>
          <w:u w:val="none"/>
        </w:rPr>
        <w:t>Stick fight:</w:t>
      </w:r>
    </w:p>
    <w:p w14:paraId="3AFDCD8E" w14:textId="7D5DA788" w:rsidR="002A70E5" w:rsidRDefault="00494D6E" w:rsidP="00495650">
      <w:r>
        <w:t>Positives:</w:t>
      </w:r>
    </w:p>
    <w:p w14:paraId="764CC078" w14:textId="77777777" w:rsidR="00495650" w:rsidRDefault="00000000" w:rsidP="00495650">
      <w:pPr>
        <w:pStyle w:val="ListParagraph"/>
        <w:numPr>
          <w:ilvl w:val="0"/>
          <w:numId w:val="12"/>
        </w:numPr>
      </w:pPr>
      <w:r>
        <w:t>Fast paced</w:t>
      </w:r>
    </w:p>
    <w:p w14:paraId="48834002" w14:textId="77777777" w:rsidR="00495650" w:rsidRDefault="00000000" w:rsidP="00495650">
      <w:pPr>
        <w:pStyle w:val="ListParagraph"/>
        <w:numPr>
          <w:ilvl w:val="0"/>
          <w:numId w:val="12"/>
        </w:numPr>
      </w:pPr>
      <w:r>
        <w:t>Easy local multiplayer</w:t>
      </w:r>
    </w:p>
    <w:p w14:paraId="505E4886" w14:textId="683ACB92" w:rsidR="00D01E6D" w:rsidRDefault="00D01E6D" w:rsidP="00D01E6D">
      <w:pPr>
        <w:pStyle w:val="ListParagraph"/>
        <w:numPr>
          <w:ilvl w:val="0"/>
          <w:numId w:val="12"/>
        </w:numPr>
      </w:pPr>
      <w:r>
        <w:t>Contains destruction of platfroms</w:t>
      </w:r>
    </w:p>
    <w:p w14:paraId="4005D366" w14:textId="701E62D4" w:rsidR="002A70E5" w:rsidRDefault="00494D6E" w:rsidP="00495650">
      <w:r>
        <w:t>Negatives:</w:t>
      </w:r>
    </w:p>
    <w:p w14:paraId="35283429" w14:textId="77777777" w:rsidR="00495650" w:rsidRDefault="00000000" w:rsidP="00495650">
      <w:pPr>
        <w:pStyle w:val="ListParagraph"/>
        <w:numPr>
          <w:ilvl w:val="0"/>
          <w:numId w:val="13"/>
        </w:numPr>
      </w:pPr>
      <w:r>
        <w:t>Not open source so users do not know what the application is doing with their data.</w:t>
      </w:r>
    </w:p>
    <w:p w14:paraId="13A7D5F4" w14:textId="77777777" w:rsidR="00495650" w:rsidRDefault="00000000" w:rsidP="00495650">
      <w:pPr>
        <w:pStyle w:val="ListParagraph"/>
        <w:numPr>
          <w:ilvl w:val="0"/>
          <w:numId w:val="13"/>
        </w:numPr>
      </w:pPr>
      <w:r>
        <w:t>Costs money which can act as a barrier to entry as some users cannot play the game as they cannot afford the game.</w:t>
      </w:r>
    </w:p>
    <w:p w14:paraId="69B5B8D6" w14:textId="6CDDCA53" w:rsidR="002A70E5" w:rsidRDefault="00000000" w:rsidP="00495650">
      <w:pPr>
        <w:pStyle w:val="ListParagraph"/>
        <w:numPr>
          <w:ilvl w:val="0"/>
          <w:numId w:val="13"/>
        </w:numPr>
      </w:pPr>
      <w:r>
        <w:t>Online multiplayer can be buggy (teleporting through walls, extreme latency issues, etc.) because the servers are hosted locally on the players computers.</w:t>
      </w:r>
    </w:p>
    <w:p w14:paraId="7E050711" w14:textId="3CE071EB" w:rsidR="00AF772B" w:rsidRDefault="00AF772B" w:rsidP="00495650">
      <w:pPr>
        <w:pStyle w:val="ListParagraph"/>
        <w:numPr>
          <w:ilvl w:val="0"/>
          <w:numId w:val="13"/>
        </w:numPr>
      </w:pPr>
      <w:r>
        <w:t xml:space="preserve">It can be difficult for controller players to accurately aim as do not have reliable indicator of the direction that they aim. This can cause a disparity of </w:t>
      </w:r>
    </w:p>
    <w:p w14:paraId="7B80D842" w14:textId="77777777" w:rsidR="002A70E5" w:rsidRDefault="002A70E5">
      <w:pPr>
        <w:pStyle w:val="Standard"/>
      </w:pPr>
    </w:p>
    <w:p w14:paraId="18F5591C" w14:textId="77777777" w:rsidR="002A70E5" w:rsidRPr="008A49E2" w:rsidRDefault="00000000" w:rsidP="00495650">
      <w:pPr>
        <w:pStyle w:val="Heading3"/>
        <w:rPr>
          <w:u w:val="none"/>
        </w:rPr>
      </w:pPr>
      <w:r w:rsidRPr="008A49E2">
        <w:rPr>
          <w:u w:val="none"/>
        </w:rPr>
        <w:t>Frog Smashers:</w:t>
      </w:r>
    </w:p>
    <w:p w14:paraId="176847D6" w14:textId="79A5141F" w:rsidR="002A70E5" w:rsidRDefault="00494D6E" w:rsidP="00E02441">
      <w:r>
        <w:t>Positives:</w:t>
      </w:r>
    </w:p>
    <w:p w14:paraId="1698AD38" w14:textId="77777777" w:rsidR="002A70E5" w:rsidRDefault="00000000" w:rsidP="00495650">
      <w:pPr>
        <w:pStyle w:val="ListParagraph"/>
        <w:numPr>
          <w:ilvl w:val="0"/>
          <w:numId w:val="10"/>
        </w:numPr>
      </w:pPr>
      <w:r>
        <w:t>Fast paced</w:t>
      </w:r>
    </w:p>
    <w:p w14:paraId="7A39F3F7" w14:textId="77777777" w:rsidR="002A70E5" w:rsidRDefault="00000000" w:rsidP="00495650">
      <w:pPr>
        <w:pStyle w:val="ListParagraph"/>
        <w:numPr>
          <w:ilvl w:val="0"/>
          <w:numId w:val="10"/>
        </w:numPr>
      </w:pPr>
      <w:r>
        <w:t>Simple</w:t>
      </w:r>
    </w:p>
    <w:p w14:paraId="1C513488" w14:textId="77777777" w:rsidR="002A70E5" w:rsidRDefault="00000000" w:rsidP="00495650">
      <w:pPr>
        <w:pStyle w:val="ListParagraph"/>
        <w:numPr>
          <w:ilvl w:val="0"/>
          <w:numId w:val="10"/>
        </w:numPr>
      </w:pPr>
      <w:r>
        <w:t>Open source</w:t>
      </w:r>
    </w:p>
    <w:p w14:paraId="72590B29" w14:textId="2B712EB6" w:rsidR="002A70E5" w:rsidRDefault="00494D6E" w:rsidP="00E02441">
      <w:r>
        <w:t>Negatives:</w:t>
      </w:r>
    </w:p>
    <w:p w14:paraId="5D0E2837" w14:textId="77777777" w:rsidR="002A70E5" w:rsidRDefault="00000000" w:rsidP="00495650">
      <w:pPr>
        <w:pStyle w:val="ListParagraph"/>
        <w:numPr>
          <w:ilvl w:val="0"/>
          <w:numId w:val="11"/>
        </w:numPr>
      </w:pPr>
      <w:r>
        <w:t>Only controllers can be used. This limits the users as some users may not have a controller or may have only one controller which means they cannot play with friends.</w:t>
      </w:r>
    </w:p>
    <w:p w14:paraId="0329BDCB" w14:textId="77777777" w:rsidR="002A70E5" w:rsidRDefault="00000000" w:rsidP="00495650">
      <w:pPr>
        <w:pStyle w:val="ListParagraph"/>
        <w:numPr>
          <w:ilvl w:val="0"/>
          <w:numId w:val="11"/>
        </w:numPr>
      </w:pPr>
      <w:r>
        <w:t>Very simple game mechanics which can do have variety in the ways they can be used but can get monotonous / boring.</w:t>
      </w:r>
    </w:p>
    <w:p w14:paraId="7362D93A" w14:textId="667D08EF" w:rsidR="002A70E5" w:rsidRDefault="00000000" w:rsidP="00495650">
      <w:pPr>
        <w:pStyle w:val="ListParagraph"/>
        <w:numPr>
          <w:ilvl w:val="0"/>
          <w:numId w:val="11"/>
        </w:numPr>
      </w:pPr>
      <w:r>
        <w:t xml:space="preserve">Uses unity which </w:t>
      </w:r>
      <w:r w:rsidR="00DF1E2E">
        <w:t>at</w:t>
      </w:r>
      <w:r>
        <w:t xml:space="preserve"> first helps with lots of the programming would not show my skills in programming.</w:t>
      </w:r>
    </w:p>
    <w:p w14:paraId="02D4F798" w14:textId="77777777" w:rsidR="00630EB7" w:rsidRDefault="00630EB7" w:rsidP="00630EB7"/>
    <w:p w14:paraId="4F6A8BFE" w14:textId="1A313560" w:rsidR="00630EB7" w:rsidRPr="008A49E2" w:rsidRDefault="00630EB7" w:rsidP="00630EB7">
      <w:pPr>
        <w:pStyle w:val="Heading3"/>
        <w:rPr>
          <w:u w:val="none"/>
        </w:rPr>
      </w:pPr>
      <w:r w:rsidRPr="008A49E2">
        <w:rPr>
          <w:u w:val="none"/>
        </w:rPr>
        <w:t>Brawhalla</w:t>
      </w:r>
      <w:r w:rsidR="008A49E2">
        <w:rPr>
          <w:u w:val="none"/>
        </w:rPr>
        <w:t>:</w:t>
      </w:r>
    </w:p>
    <w:p w14:paraId="11E6366B" w14:textId="2AD91FFC" w:rsidR="00630EB7" w:rsidRDefault="00494D6E" w:rsidP="00630EB7">
      <w:r>
        <w:t>Positives</w:t>
      </w:r>
      <w:r w:rsidR="00630EB7">
        <w:t>:</w:t>
      </w:r>
    </w:p>
    <w:p w14:paraId="3CE95C93" w14:textId="08026DB4" w:rsidR="00630EB7" w:rsidRDefault="00630EB7" w:rsidP="00630EB7">
      <w:pPr>
        <w:pStyle w:val="ListParagraph"/>
        <w:numPr>
          <w:ilvl w:val="0"/>
          <w:numId w:val="16"/>
        </w:numPr>
      </w:pPr>
      <w:r>
        <w:lastRenderedPageBreak/>
        <w:t>Fast paced</w:t>
      </w:r>
    </w:p>
    <w:p w14:paraId="426673FF" w14:textId="2C27F31E" w:rsidR="00630EB7" w:rsidRDefault="00630EB7" w:rsidP="00630EB7">
      <w:pPr>
        <w:pStyle w:val="ListParagraph"/>
        <w:numPr>
          <w:ilvl w:val="0"/>
          <w:numId w:val="16"/>
        </w:numPr>
      </w:pPr>
      <w:r>
        <w:t>Many game mechanics which creates large amounts of complexity and combos</w:t>
      </w:r>
    </w:p>
    <w:p w14:paraId="7825E008" w14:textId="31BE74F2" w:rsidR="00630EB7" w:rsidRDefault="00630EB7" w:rsidP="00630EB7">
      <w:pPr>
        <w:pStyle w:val="ListParagraph"/>
        <w:numPr>
          <w:ilvl w:val="0"/>
          <w:numId w:val="16"/>
        </w:numPr>
      </w:pPr>
      <w:r>
        <w:t>Has a large amount of active players which reduces queue times for online play</w:t>
      </w:r>
    </w:p>
    <w:p w14:paraId="7BD88227" w14:textId="35451E02" w:rsidR="00630EB7" w:rsidRDefault="00630EB7" w:rsidP="00630EB7">
      <w:pPr>
        <w:pStyle w:val="ListParagraph"/>
        <w:numPr>
          <w:ilvl w:val="0"/>
          <w:numId w:val="16"/>
        </w:numPr>
      </w:pPr>
      <w:r>
        <w:t>Various game modes which increases replayability of the game</w:t>
      </w:r>
    </w:p>
    <w:p w14:paraId="1B9F4EE4" w14:textId="36DC1EE8" w:rsidR="00630EB7" w:rsidRDefault="00494D6E" w:rsidP="00630EB7">
      <w:r>
        <w:t>Negatives</w:t>
      </w:r>
      <w:r w:rsidR="00630EB7">
        <w:t>:</w:t>
      </w:r>
    </w:p>
    <w:p w14:paraId="401E2635" w14:textId="46C70774" w:rsidR="00630EB7" w:rsidRDefault="00630EB7" w:rsidP="00630EB7">
      <w:pPr>
        <w:pStyle w:val="ListParagraph"/>
        <w:numPr>
          <w:ilvl w:val="0"/>
          <w:numId w:val="17"/>
        </w:numPr>
      </w:pPr>
      <w:r>
        <w:t>The game is highly competitive which can create barriers to entry for new players</w:t>
      </w:r>
    </w:p>
    <w:p w14:paraId="2BC44F5A" w14:textId="2D426180" w:rsidR="00630EB7" w:rsidRDefault="00630EB7" w:rsidP="00630EB7">
      <w:pPr>
        <w:pStyle w:val="ListParagraph"/>
        <w:numPr>
          <w:ilvl w:val="0"/>
          <w:numId w:val="17"/>
        </w:numPr>
      </w:pPr>
      <w:r>
        <w:t>The lack of randomness in gameplay can reduce the chance of low skilled players winning which can make the game less enjoyable when playing with friends who are highly skilled</w:t>
      </w:r>
      <w:r w:rsidR="00FB6E60">
        <w:t>. This makes the game less enjoyable as a party game.</w:t>
      </w:r>
    </w:p>
    <w:p w14:paraId="1F185E42" w14:textId="091B432A" w:rsidR="00FB6E60" w:rsidRDefault="00FB6E60" w:rsidP="00630EB7">
      <w:pPr>
        <w:pStyle w:val="ListParagraph"/>
        <w:numPr>
          <w:ilvl w:val="0"/>
          <w:numId w:val="17"/>
        </w:numPr>
      </w:pPr>
      <w:r>
        <w:t>The controls and mechanics</w:t>
      </w:r>
      <w:r w:rsidR="008F1F32">
        <w:t xml:space="preserve"> (especially combos)</w:t>
      </w:r>
      <w:r>
        <w:t xml:space="preserve"> are hard to learn. There is large amounts of information on the games mechanics on the wiki but it is not obvious where to find this in game.</w:t>
      </w:r>
      <w:r w:rsidR="00945530">
        <w:t xml:space="preserve"> </w:t>
      </w:r>
    </w:p>
    <w:p w14:paraId="32348707" w14:textId="77777777" w:rsidR="002A70E5" w:rsidRDefault="002A70E5" w:rsidP="00E02441"/>
    <w:p w14:paraId="242CD2D0" w14:textId="77777777" w:rsidR="002A70E5" w:rsidRDefault="00000000" w:rsidP="00E02441">
      <w:r>
        <w:rPr>
          <w:rFonts w:eastAsia="Times New Roman" w:cs="Times New Roman"/>
          <w:color w:val="auto"/>
        </w:rPr>
        <w:t xml:space="preserve">One feature in Stick Fight that I liked was the </w:t>
      </w:r>
      <w:hyperlink r:id="rId9" w:history="1">
        <w:r>
          <w:rPr>
            <w:rFonts w:eastAsia="Times New Roman" w:cs="Times New Roman"/>
            <w:color w:val="0000FF"/>
            <w:u w:val="single"/>
          </w:rPr>
          <w:t>menu screen</w:t>
        </w:r>
      </w:hyperlink>
      <w:r>
        <w:rPr>
          <w:rFonts w:eastAsia="Times New Roman" w:cs="Times New Roman"/>
          <w:color w:val="auto"/>
        </w:rPr>
        <w:t>. It uses a diegetic menu which is where game's interface elements exist In-Universe. In this case the players can physically hit each other and move into different rooms to choose whether to play local multiplayer or online multiplayer. The game uses a non diegetic menu for some of the less common parts. Frog smashers also has a diegetic menu that I thought would fit the game. I thought that a combination of these two loading screens would fit the my project best.</w:t>
      </w:r>
    </w:p>
    <w:p w14:paraId="66A04309" w14:textId="77777777" w:rsidR="002A70E5" w:rsidRDefault="00000000" w:rsidP="00E02441">
      <w:r>
        <w:t>I also liked thought that the fact it was not too competitive was a benefit as it fit the games style as a game to play with friends. The randomness of each round means that players who are not so good still win a certain amount of rounds. This keeps the game fun for all players no matter their skill level.</w:t>
      </w:r>
    </w:p>
    <w:p w14:paraId="2D38A96E" w14:textId="77777777" w:rsidR="002A70E5" w:rsidRDefault="00000000" w:rsidP="00E02441">
      <w:r>
        <w:rPr>
          <w:rFonts w:eastAsia="Times New Roman" w:cs="Times New Roman"/>
          <w:color w:val="auto"/>
        </w:rPr>
        <w:t xml:space="preserve">Also the characters in stick fight are </w:t>
      </w:r>
      <w:hyperlink r:id="rId10" w:history="1">
        <w:r>
          <w:rPr>
            <w:rFonts w:eastAsia="Times New Roman" w:cs="Times New Roman"/>
            <w:color w:val="0000FF"/>
            <w:u w:val="single"/>
          </w:rPr>
          <w:t>animated algorithmically</w:t>
        </w:r>
      </w:hyperlink>
      <w:r>
        <w:rPr>
          <w:rFonts w:eastAsia="Times New Roman" w:cs="Times New Roman"/>
          <w:color w:val="auto"/>
        </w:rPr>
        <w:t xml:space="preserve"> and depend on the environment around them. This makes the players feel like rag-dolls which fits the game and would fit my game too. This feature however would take lots of time and will not be implemented in the game before the deadline.</w:t>
      </w:r>
    </w:p>
    <w:p w14:paraId="71C8AFC8" w14:textId="77777777" w:rsidR="002A70E5" w:rsidRDefault="002A70E5" w:rsidP="00E02441"/>
    <w:p w14:paraId="3B0C8F28" w14:textId="05509E2D" w:rsidR="002A70E5" w:rsidRDefault="00000000" w:rsidP="00E02441">
      <w:r>
        <w:t xml:space="preserve">I liked the </w:t>
      </w:r>
      <w:hyperlink r:id="rId11" w:history="1">
        <w:r w:rsidRPr="00495650">
          <w:rPr>
            <w:rStyle w:val="Hyperlink"/>
          </w:rPr>
          <w:t>fast paced mechanics</w:t>
        </w:r>
      </w:hyperlink>
      <w:r>
        <w:t xml:space="preserve"> in frog smashers and thought that the power up system that is in the game would be good for mine too (different power ups for increased firing speed, reduced recoil, increased movement speed or higher bullet damage). I was thinking of implementing a grapple hook similar to the tongue in frog smashers too. This would be a </w:t>
      </w:r>
      <w:r w:rsidR="005E4CF8">
        <w:t xml:space="preserve">very </w:t>
      </w:r>
      <w:r>
        <w:t>latter addition to the game.</w:t>
      </w:r>
    </w:p>
    <w:p w14:paraId="6BDCC2FA" w14:textId="3E73CEB6" w:rsidR="002A70E5" w:rsidRDefault="00000000" w:rsidP="00E02441">
      <w:r>
        <w:lastRenderedPageBreak/>
        <w:t xml:space="preserve">One of the most important parts of stick fight that i want to implement is the destruction. The ice platforms can be shot with heavy weapons causing them to fragment into pieces. </w:t>
      </w:r>
      <w:r w:rsidR="00945CAE">
        <w:t>T</w:t>
      </w:r>
      <w:r>
        <w:t xml:space="preserve">his </w:t>
      </w:r>
      <w:r w:rsidR="00945CAE">
        <w:t>would</w:t>
      </w:r>
      <w:r>
        <w:t xml:space="preserve"> be a </w:t>
      </w:r>
      <w:r w:rsidR="00945CAE">
        <w:t>good</w:t>
      </w:r>
      <w:r>
        <w:t xml:space="preserve"> </w:t>
      </w:r>
      <w:r w:rsidR="00945CAE">
        <w:t>game mechanic</w:t>
      </w:r>
      <w:r>
        <w:t xml:space="preserve"> to implement into my game but to have it present for all platforms.</w:t>
      </w:r>
    </w:p>
    <w:p w14:paraId="22878B69" w14:textId="77777777" w:rsidR="00FB6E60" w:rsidRDefault="00FB6E60" w:rsidP="00E02441"/>
    <w:p w14:paraId="0FCA5DC4" w14:textId="7A5103CB" w:rsidR="00FB6E60" w:rsidRDefault="00FB6E60" w:rsidP="00E02441">
      <w:r>
        <w:t xml:space="preserve">With brawhalla the game focuses on competitive gameplay with a weapon pickup system similar to that of stick fights. The picking up of weapons is a feature that I would like to implement into my game as It </w:t>
      </w:r>
      <w:r w:rsidR="007C0830">
        <w:t xml:space="preserve">creates complexity in the gameplay with different weapons providing </w:t>
      </w:r>
      <w:r w:rsidR="00945CAE">
        <w:t>variety in the</w:t>
      </w:r>
      <w:r w:rsidR="007C0830">
        <w:t xml:space="preserve"> gameplay.</w:t>
      </w:r>
    </w:p>
    <w:p w14:paraId="395045E7" w14:textId="77777777" w:rsidR="002E32A5" w:rsidRDefault="002E32A5" w:rsidP="00E02441"/>
    <w:p w14:paraId="453A29F3" w14:textId="3F75148F" w:rsidR="002E32A5" w:rsidRDefault="002E32A5" w:rsidP="002E32A5">
      <w:pPr>
        <w:pStyle w:val="Heading3"/>
      </w:pPr>
      <w:r>
        <w:t xml:space="preserve">Interview with stakeholders </w:t>
      </w:r>
    </w:p>
    <w:p w14:paraId="4C627976" w14:textId="2C600D5A" w:rsidR="002E32A5" w:rsidRDefault="002E32A5" w:rsidP="002E32A5">
      <w:r>
        <w:t>I sent an email to Matthew and george on their opinions on Brawhalla, Stick Fight and Frog smashers. The email read “What are your opi</w:t>
      </w:r>
      <w:r w:rsidR="00613E1D">
        <w:t>ni</w:t>
      </w:r>
      <w:r>
        <w:t xml:space="preserve">ons on the games: Stick Fight, Frog Smashers and Brawlhalla?”. </w:t>
      </w:r>
    </w:p>
    <w:p w14:paraId="32C0A68A" w14:textId="77777777" w:rsidR="002E32A5" w:rsidRDefault="002E32A5" w:rsidP="002E32A5"/>
    <w:p w14:paraId="5CA2557E" w14:textId="6A348842" w:rsidR="002E32A5" w:rsidRDefault="002E32A5" w:rsidP="002E32A5">
      <w:r>
        <w:t>Matthew said “I find brawhalla boring and depressing. Its too competitive and I’m not good enough at it so die all the time when playing against friends. Frog Smashers and Stick Fight are fun at the start but get boring after a while. They are good games to pick up quickly when with friends.”</w:t>
      </w:r>
    </w:p>
    <w:p w14:paraId="44682E19" w14:textId="77777777" w:rsidR="00C41CA1" w:rsidRDefault="00C41CA1" w:rsidP="002E32A5"/>
    <w:p w14:paraId="55D1E4B4" w14:textId="1E78596B" w:rsidR="00C41CA1" w:rsidRDefault="00C41CA1" w:rsidP="002E32A5">
      <w:r>
        <w:t>George said “</w:t>
      </w:r>
      <w:r w:rsidR="00D749FA">
        <w:t>I think that</w:t>
      </w:r>
      <w:r w:rsidR="00224C44">
        <w:t xml:space="preserve"> brawl was fun but it got boring beating matt all the time. Frog smashers was pretty fun when we played it and stick fight is good for a short time as well. Their both games I would play with friends but not on my own.</w:t>
      </w:r>
      <w:r>
        <w:t>”</w:t>
      </w:r>
    </w:p>
    <w:p w14:paraId="05FCAD3F" w14:textId="77777777" w:rsidR="00B00FE8" w:rsidRDefault="00B00FE8" w:rsidP="002E32A5"/>
    <w:p w14:paraId="0B8122A5" w14:textId="63C983E4" w:rsidR="00B00FE8" w:rsidRPr="002E32A5" w:rsidRDefault="00B00FE8" w:rsidP="002E32A5">
      <w:r>
        <w:t xml:space="preserve">This showed that my stakeholders had the same sentiment about brawhalla being too competitive for a quick pick up and play game. It also showed that my stakeholders found that found that Stick fight and Frog Smashers were games that they found fun but would only want to play for a short time. This is something that I would like to replicate in my game as it is aimed at being a party game. </w:t>
      </w:r>
    </w:p>
    <w:p w14:paraId="69009F34" w14:textId="77777777" w:rsidR="00BD241C" w:rsidRDefault="00BD241C" w:rsidP="00BD241C">
      <w:pPr>
        <w:pStyle w:val="Heading3"/>
      </w:pPr>
    </w:p>
    <w:p w14:paraId="1E8C133F" w14:textId="7CE825AF" w:rsidR="00BD241C" w:rsidRDefault="00BD241C" w:rsidP="00BD241C">
      <w:pPr>
        <w:pStyle w:val="Heading3"/>
      </w:pPr>
      <w:r>
        <w:t>Bullets in other games</w:t>
      </w:r>
    </w:p>
    <w:p w14:paraId="4681B43C" w14:textId="42C0FD0E" w:rsidR="00BD241C" w:rsidRPr="00BD241C" w:rsidRDefault="00BD241C" w:rsidP="00BD241C">
      <w:r>
        <w:t xml:space="preserve">Reallistic bullets is important in a game that focuses on </w:t>
      </w:r>
      <w:r w:rsidR="00945CAE">
        <w:t>gun play</w:t>
      </w:r>
      <w:r>
        <w:t xml:space="preserve">. I analysed the bullets in stick fight to determine what I should do in my game to make bullets look good. Here is a </w:t>
      </w:r>
      <w:hyperlink r:id="rId12" w:history="1">
        <w:r w:rsidRPr="00BD241C">
          <w:rPr>
            <w:rStyle w:val="Hyperlink"/>
          </w:rPr>
          <w:t>video</w:t>
        </w:r>
      </w:hyperlink>
      <w:r>
        <w:t xml:space="preserve"> of bullets in pygame (watch the video in .25 speed by clicking on the cog in the bottom right). </w:t>
      </w:r>
      <w:r w:rsidR="004913A0" w:rsidRPr="004913A0">
        <w:t xml:space="preserve">In stick fight </w:t>
      </w:r>
      <w:r w:rsidR="004913A0">
        <w:t>t</w:t>
      </w:r>
      <w:r w:rsidR="004913A0" w:rsidRPr="004913A0">
        <w:t>he bullets are large yellow cone shapes that move quickly. The bullets size depend on the gun they were fired with</w:t>
      </w:r>
      <w:r w:rsidR="00600E97">
        <w:t>.</w:t>
      </w:r>
      <w:r w:rsidR="00945CAE">
        <w:t xml:space="preserve"> The bullets also move very fast but the brightness and size </w:t>
      </w:r>
      <w:r w:rsidR="00945CAE">
        <w:lastRenderedPageBreak/>
        <w:t xml:space="preserve">make the direction the bullet is going </w:t>
      </w:r>
      <w:r w:rsidR="00BC79B9">
        <w:t>clearly visable</w:t>
      </w:r>
      <w:r w:rsidR="00945CAE">
        <w:t xml:space="preserve">. </w:t>
      </w:r>
      <w:r w:rsidR="00600E97">
        <w:t xml:space="preserve"> I think this would fit my game. </w:t>
      </w:r>
    </w:p>
    <w:p w14:paraId="0E021304" w14:textId="77777777" w:rsidR="00BD241C" w:rsidRDefault="00BD241C" w:rsidP="00E02441"/>
    <w:p w14:paraId="2B3015A7" w14:textId="77777777" w:rsidR="00495650" w:rsidRDefault="00495650" w:rsidP="00E02441"/>
    <w:p w14:paraId="606809DC" w14:textId="0E8364EF" w:rsidR="002A70E5" w:rsidRDefault="007E5E5F" w:rsidP="00495650">
      <w:pPr>
        <w:pStyle w:val="Heading3"/>
        <w:rPr>
          <w:rFonts w:eastAsia="Times New Roman"/>
        </w:rPr>
      </w:pPr>
      <w:r>
        <w:rPr>
          <w:rFonts w:eastAsia="Times New Roman"/>
        </w:rPr>
        <w:t>Gathering data</w:t>
      </w:r>
    </w:p>
    <w:p w14:paraId="124F157D" w14:textId="39D6FE04" w:rsidR="002A70E5" w:rsidRDefault="00000000" w:rsidP="00E02441">
      <w:r>
        <w:t xml:space="preserve">I sent out a form using google forms to the </w:t>
      </w:r>
      <w:r w:rsidR="00DA0B8E">
        <w:t xml:space="preserve">TMG </w:t>
      </w:r>
      <w:r>
        <w:t xml:space="preserve"> (gamers in my computer science class</w:t>
      </w:r>
      <w:r w:rsidR="000570B6">
        <w:t xml:space="preserve"> with </w:t>
      </w:r>
      <w:r w:rsidR="00991F2B">
        <w:t>n=5)</w:t>
      </w:r>
      <w:r w:rsidR="00945CAE">
        <w:t xml:space="preserve"> to gather data on gameplay aspects. The people in my sample are all experienced with games</w:t>
      </w:r>
      <w:r w:rsidR="00DA0B8E">
        <w:t xml:space="preserve">. </w:t>
      </w:r>
      <w:r>
        <w:t xml:space="preserve"> Here are the results:</w:t>
      </w:r>
      <w:r w:rsidR="00217F5C" w:rsidRPr="00217F5C">
        <w:rPr>
          <w:noProof/>
        </w:rPr>
        <w:t xml:space="preserve"> </w:t>
      </w:r>
      <w:r w:rsidR="0073698F">
        <w:rPr>
          <w:noProof/>
        </w:rPr>
        <w:object w:dxaOrig="8310" w:dyaOrig="3420" w14:anchorId="2DEF4D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415.55pt;height:171.75pt;visibility:visible;mso-wrap-style:square;mso-width-percent:0;mso-height-percent:0;mso-width-percent:0;mso-height-percent:0" o:ole="">
            <v:imagedata r:id="rId13" o:title=""/>
          </v:shape>
          <o:OLEObject Type="Embed" ProgID="Unknown" ShapeID="_x0000_i1035" DrawAspect="Content" ObjectID="_1771001741" r:id="rId14"/>
        </w:object>
      </w:r>
    </w:p>
    <w:p w14:paraId="5F673619" w14:textId="77777777" w:rsidR="00217F5C" w:rsidRDefault="00000000" w:rsidP="00E02441">
      <w:pPr>
        <w:rPr>
          <w:rFonts w:eastAsia="Times New Roman" w:cs="Times New Roman"/>
          <w:color w:val="auto"/>
        </w:rPr>
      </w:pPr>
      <w:r>
        <w:rPr>
          <w:rFonts w:eastAsia="Times New Roman" w:cs="Times New Roman"/>
          <w:color w:val="auto"/>
        </w:rPr>
        <w:t xml:space="preserve"> 1.</w:t>
      </w:r>
      <w:r w:rsidR="00217F5C">
        <w:rPr>
          <w:rFonts w:eastAsia="Times New Roman" w:cs="Times New Roman"/>
          <w:color w:val="auto"/>
        </w:rPr>
        <w:t xml:space="preserve"> </w:t>
      </w:r>
      <w:r>
        <w:rPr>
          <w:rFonts w:eastAsia="Times New Roman" w:cs="Times New Roman"/>
          <w:color w:val="auto"/>
        </w:rPr>
        <w:t>The majority of players play games on PC or laptop. These are the two devices that I should ensure the game works for. Later porting the game for handheld devices and for consoles would widen my audience.</w:t>
      </w:r>
    </w:p>
    <w:p w14:paraId="7EF82AB5" w14:textId="7E8C174F" w:rsidR="002A70E5" w:rsidRDefault="00217F5C" w:rsidP="00E02441">
      <w:r w:rsidRPr="00217F5C">
        <w:rPr>
          <w:noProof/>
        </w:rPr>
        <w:t xml:space="preserve"> </w:t>
      </w:r>
      <w:r w:rsidR="0073698F">
        <w:rPr>
          <w:noProof/>
        </w:rPr>
        <w:object w:dxaOrig="8310" w:dyaOrig="3420" w14:anchorId="79A0E9CF">
          <v:shape id="_x0000_i1034" type="#_x0000_t75" alt="" style="width:415.55pt;height:171.75pt;visibility:visible;mso-wrap-style:square;mso-width-percent:0;mso-height-percent:0;mso-width-percent:0;mso-height-percent:0" o:ole="">
            <v:imagedata r:id="rId15" o:title=""/>
          </v:shape>
          <o:OLEObject Type="Embed" ProgID="Unknown" ShapeID="_x0000_i1034" DrawAspect="Content" ObjectID="_1771001742" r:id="rId16"/>
        </w:object>
      </w:r>
    </w:p>
    <w:p w14:paraId="118B5AD7" w14:textId="60864887" w:rsidR="002A70E5" w:rsidRDefault="00000000" w:rsidP="00E02441">
      <w:r>
        <w:rPr>
          <w:rFonts w:eastAsia="Times New Roman" w:cs="Times New Roman"/>
          <w:color w:val="auto"/>
        </w:rPr>
        <w:t>2.</w:t>
      </w:r>
      <w:r w:rsidR="00217F5C">
        <w:rPr>
          <w:rFonts w:eastAsia="Times New Roman" w:cs="Times New Roman"/>
          <w:color w:val="auto"/>
        </w:rPr>
        <w:t xml:space="preserve"> </w:t>
      </w:r>
      <w:r>
        <w:rPr>
          <w:rFonts w:eastAsia="Times New Roman" w:cs="Times New Roman"/>
          <w:color w:val="auto"/>
        </w:rPr>
        <w:t>The majority of the players will be using the windows operating system to play games. Some will be using linux. Linux gaming is also a very quickly growing area. These are also the two operating systems that i will be able to test my game on. I may look at making the game available for macOS later on in the development</w:t>
      </w:r>
      <w:r w:rsidR="00217F5C">
        <w:rPr>
          <w:rFonts w:eastAsia="Times New Roman" w:cs="Times New Roman"/>
          <w:color w:val="auto"/>
        </w:rPr>
        <w:t xml:space="preserve"> however development in macOS requires the developer to have access to a apple silicon computer. I do not own a apple silicon computer so development in this area will have to wait</w:t>
      </w:r>
      <w:r>
        <w:rPr>
          <w:rFonts w:eastAsia="Times New Roman" w:cs="Times New Roman"/>
          <w:color w:val="auto"/>
        </w:rPr>
        <w:t>. If native linux support is too difficult I will have to add documentation on how to use the game with a virtual machine</w:t>
      </w:r>
      <w:r w:rsidR="009634AA">
        <w:rPr>
          <w:rFonts w:eastAsia="Times New Roman" w:cs="Times New Roman"/>
          <w:color w:val="auto"/>
        </w:rPr>
        <w:t xml:space="preserve"> (the virtual machine runs windows and the windows runs the </w:t>
      </w:r>
      <w:r w:rsidR="009634AA">
        <w:rPr>
          <w:rFonts w:eastAsia="Times New Roman" w:cs="Times New Roman"/>
          <w:color w:val="auto"/>
        </w:rPr>
        <w:lastRenderedPageBreak/>
        <w:t>game)</w:t>
      </w:r>
      <w:r>
        <w:rPr>
          <w:rFonts w:eastAsia="Times New Roman" w:cs="Times New Roman"/>
          <w:color w:val="auto"/>
        </w:rPr>
        <w:t>. The game can be run using Wine and Lutris or using proton.</w:t>
      </w:r>
      <w:r w:rsidR="007A6368" w:rsidRPr="007A6368">
        <w:rPr>
          <w:noProof/>
        </w:rPr>
        <w:t xml:space="preserve"> </w:t>
      </w:r>
      <w:r w:rsidR="0073698F">
        <w:rPr>
          <w:noProof/>
        </w:rPr>
        <w:object w:dxaOrig="8310" w:dyaOrig="3165" w14:anchorId="70A2CA42">
          <v:shape id="_x0000_i1033" type="#_x0000_t75" alt="" style="width:415.55pt;height:157.35pt;visibility:visible;mso-wrap-style:square;mso-width-percent:0;mso-height-percent:0;mso-width-percent:0;mso-height-percent:0" o:ole="">
            <v:imagedata r:id="rId17" o:title=""/>
          </v:shape>
          <o:OLEObject Type="Embed" ProgID="Unknown" ShapeID="_x0000_i1033" DrawAspect="Content" ObjectID="_1771001743" r:id="rId18"/>
        </w:object>
      </w:r>
    </w:p>
    <w:p w14:paraId="2A28B1F7" w14:textId="77777777" w:rsidR="002A70E5" w:rsidRDefault="002A70E5" w:rsidP="00E02441"/>
    <w:p w14:paraId="120ACA20" w14:textId="48685782" w:rsidR="002A70E5" w:rsidRDefault="00000000" w:rsidP="00E02441">
      <w:r>
        <w:rPr>
          <w:rFonts w:eastAsia="Times New Roman" w:cs="Times New Roman"/>
          <w:color w:val="auto"/>
        </w:rPr>
        <w:t xml:space="preserve">3. </w:t>
      </w:r>
      <w:r w:rsidR="00AE487C">
        <w:t xml:space="preserve">This shows that I should include a large amount of variety to the gameplay and focus on increasing the amount of content in the game in incremental updates. Also support for modding should also be considered as this allows for users to increase the amount of content in the game with no </w:t>
      </w:r>
      <w:r w:rsidR="0034713E">
        <w:t>development</w:t>
      </w:r>
      <w:r w:rsidR="00AE487C">
        <w:t xml:space="preserve"> from me.</w:t>
      </w:r>
      <w:r w:rsidR="0034713E">
        <w:t xml:space="preserve"> Tools for modding should be made public for everyone to use. </w:t>
      </w:r>
    </w:p>
    <w:p w14:paraId="06B96C44" w14:textId="13670B28" w:rsidR="00AE487C" w:rsidRDefault="0073698F" w:rsidP="00E02441">
      <w:pPr>
        <w:rPr>
          <w:rFonts w:eastAsia="Times New Roman" w:cs="Times New Roman"/>
          <w:color w:val="auto"/>
        </w:rPr>
      </w:pPr>
      <w:r>
        <w:rPr>
          <w:noProof/>
        </w:rPr>
        <w:object w:dxaOrig="8310" w:dyaOrig="2685" w14:anchorId="0DB621B6">
          <v:shape id="_x0000_i1032" type="#_x0000_t75" alt="" style="width:415.55pt;height:133.7pt;visibility:visible;mso-wrap-style:square;mso-width-percent:0;mso-height-percent:0;mso-width-percent:0;mso-height-percent:0" o:ole="">
            <v:imagedata r:id="rId19" o:title=""/>
          </v:shape>
          <o:OLEObject Type="Embed" ProgID="Unknown" ShapeID="_x0000_i1032" DrawAspect="Content" ObjectID="_1771001744" r:id="rId20"/>
        </w:object>
      </w:r>
    </w:p>
    <w:p w14:paraId="42F8EEBD" w14:textId="5749D18C" w:rsidR="002A70E5" w:rsidRPr="00775D8D" w:rsidRDefault="00000000" w:rsidP="00E02441">
      <w:pPr>
        <w:rPr>
          <w:noProof/>
        </w:rPr>
      </w:pPr>
      <w:r>
        <w:rPr>
          <w:rFonts w:eastAsia="Times New Roman" w:cs="Times New Roman"/>
          <w:color w:val="auto"/>
        </w:rPr>
        <w:t xml:space="preserve">4. The sample size for this question was too small to be representative of the </w:t>
      </w:r>
      <w:r w:rsidR="00775D8D">
        <w:rPr>
          <w:rFonts w:eastAsia="Times New Roman" w:cs="Times New Roman"/>
          <w:color w:val="auto"/>
        </w:rPr>
        <w:t>TMG</w:t>
      </w:r>
      <w:r>
        <w:rPr>
          <w:rFonts w:eastAsia="Times New Roman" w:cs="Times New Roman"/>
          <w:color w:val="auto"/>
        </w:rPr>
        <w:t xml:space="preserve">. However it did give me ideas on how to increase awareness for the game. As the game will be open source it would be difficult to profit from the game outside of donations. This means that advertising for the game would not be a viable option. However creating videos playing the game is a </w:t>
      </w:r>
      <w:r w:rsidR="00775D8D">
        <w:rPr>
          <w:rFonts w:eastAsia="Times New Roman" w:cs="Times New Roman"/>
          <w:color w:val="auto"/>
        </w:rPr>
        <w:t>cost free</w:t>
      </w:r>
      <w:r>
        <w:rPr>
          <w:rFonts w:eastAsia="Times New Roman" w:cs="Times New Roman"/>
          <w:color w:val="auto"/>
        </w:rPr>
        <w:t xml:space="preserve"> way to spread awareness</w:t>
      </w:r>
      <w:r w:rsidR="00775D8D">
        <w:rPr>
          <w:rFonts w:eastAsia="Times New Roman" w:cs="Times New Roman"/>
          <w:color w:val="auto"/>
        </w:rPr>
        <w:t xml:space="preserve"> and increase the popularity</w:t>
      </w:r>
      <w:r>
        <w:rPr>
          <w:rFonts w:eastAsia="Times New Roman" w:cs="Times New Roman"/>
          <w:color w:val="auto"/>
        </w:rPr>
        <w:t>. I may attempt this after development is finished.</w:t>
      </w:r>
      <w:r w:rsidR="00C30C88" w:rsidRPr="00C30C88">
        <w:rPr>
          <w:noProof/>
        </w:rPr>
        <w:t xml:space="preserve"> </w:t>
      </w:r>
      <w:r w:rsidR="0073698F">
        <w:rPr>
          <w:noProof/>
        </w:rPr>
        <w:object w:dxaOrig="8163" w:dyaOrig="3404" w14:anchorId="563DCF28">
          <v:shape id="_x0000_i1031" type="#_x0000_t75" alt="" style="width:408.35pt;height:170.75pt;visibility:visible;mso-wrap-style:square;mso-width-percent:0;mso-height-percent:0;mso-width-percent:0;mso-height-percent:0" o:ole="">
            <v:imagedata r:id="rId21" o:title=""/>
          </v:shape>
          <o:OLEObject Type="Embed" ProgID="Unknown" ShapeID="_x0000_i1031" DrawAspect="Content" ObjectID="_1771001745" r:id="rId22"/>
        </w:object>
      </w:r>
    </w:p>
    <w:p w14:paraId="01BC9CE7" w14:textId="77777777" w:rsidR="00D63CF3" w:rsidRDefault="00D63CF3" w:rsidP="00E02441"/>
    <w:p w14:paraId="03E2C464" w14:textId="2C773434" w:rsidR="002A70E5" w:rsidRDefault="00000000" w:rsidP="00E02441">
      <w:r>
        <w:rPr>
          <w:rFonts w:eastAsia="Times New Roman" w:cs="Times New Roman"/>
          <w:color w:val="auto"/>
        </w:rPr>
        <w:t>5.</w:t>
      </w:r>
      <w:r w:rsidR="00C30C88">
        <w:t xml:space="preserve"> </w:t>
      </w:r>
      <w:r>
        <w:t xml:space="preserve">Epic Games and Steam are by far the most popular places for people to get their games from. These are two places that I should definitely release the game to if i want the most installs. Itch.io is also a place that I am considering uploading the finished game to as donations can be given which would make me a small amount of money to continue development. I will </w:t>
      </w:r>
      <w:r w:rsidR="00C30C88">
        <w:t>likely</w:t>
      </w:r>
      <w:r>
        <w:t xml:space="preserve"> not upload to torrent sites or </w:t>
      </w:r>
      <w:r w:rsidR="00C30C88">
        <w:t>X</w:t>
      </w:r>
      <w:r>
        <w:t xml:space="preserve">box and </w:t>
      </w:r>
      <w:r w:rsidR="00C30C88">
        <w:t>Nintendo</w:t>
      </w:r>
      <w:r>
        <w:t xml:space="preserve"> stores.</w:t>
      </w:r>
    </w:p>
    <w:p w14:paraId="2D94F603" w14:textId="5D1E7579" w:rsidR="002A70E5" w:rsidRDefault="0073698F" w:rsidP="00E02441">
      <w:r>
        <w:rPr>
          <w:noProof/>
        </w:rPr>
        <w:object w:dxaOrig="8190" w:dyaOrig="4470" w14:anchorId="4B45980E">
          <v:shape id="_x0000_i1030" type="#_x0000_t75" alt="" style="width:410.4pt;height:223.2pt;visibility:visible;mso-wrap-style:square;mso-width-percent:0;mso-height-percent:0;mso-width-percent:0;mso-height-percent:0" o:ole="">
            <v:imagedata r:id="rId23" o:title=""/>
          </v:shape>
          <o:OLEObject Type="Embed" ProgID="Unknown" ShapeID="_x0000_i1030" DrawAspect="Content" ObjectID="_1771001746" r:id="rId24"/>
        </w:object>
      </w:r>
    </w:p>
    <w:p w14:paraId="3573030C" w14:textId="2D0B797F" w:rsidR="002A70E5" w:rsidRDefault="00000000" w:rsidP="00E02441">
      <w:r>
        <w:rPr>
          <w:rFonts w:eastAsia="Times New Roman" w:cs="Times New Roman"/>
          <w:color w:val="auto"/>
        </w:rPr>
        <w:t>6.</w:t>
      </w:r>
      <w:r w:rsidR="00C96C32" w:rsidRPr="00C96C32">
        <w:rPr>
          <w:noProof/>
        </w:rPr>
        <w:t xml:space="preserve"> </w:t>
      </w:r>
      <w:r>
        <w:t>The majority of players think that wall jumping is an essential feature and that it should be in the game.</w:t>
      </w:r>
      <w:r w:rsidR="009520A6">
        <w:t xml:space="preserve"> Wall jumping is a simple feature that should not be difficult to implement. </w:t>
      </w:r>
      <w:r w:rsidR="0073698F">
        <w:rPr>
          <w:noProof/>
        </w:rPr>
        <w:object w:dxaOrig="8310" w:dyaOrig="3660" w14:anchorId="0E27F583">
          <v:shape id="_x0000_i1029" type="#_x0000_t75" alt="" style="width:415.55pt;height:183.1pt;visibility:visible;mso-wrap-style:square;mso-width-percent:0;mso-height-percent:0;mso-width-percent:0;mso-height-percent:0" o:ole="">
            <v:imagedata r:id="rId25" o:title=""/>
          </v:shape>
          <o:OLEObject Type="Embed" ProgID="Unknown" ShapeID="_x0000_i1029" DrawAspect="Content" ObjectID="_1771001747" r:id="rId26"/>
        </w:object>
      </w:r>
    </w:p>
    <w:p w14:paraId="1848BFE6" w14:textId="77777777" w:rsidR="002A70E5" w:rsidRDefault="002A70E5" w:rsidP="00E02441"/>
    <w:p w14:paraId="4493A4FB" w14:textId="21579CDF" w:rsidR="002A70E5" w:rsidRDefault="00000000" w:rsidP="00E02441">
      <w:r>
        <w:rPr>
          <w:rFonts w:eastAsia="Times New Roman" w:cs="Times New Roman"/>
          <w:color w:val="auto"/>
        </w:rPr>
        <w:t>7.</w:t>
      </w:r>
      <w:r w:rsidR="00846D6B">
        <w:t xml:space="preserve"> </w:t>
      </w:r>
      <w:r>
        <w:t>I will likely include all of the styles in the game (if I have enough time to) except for the medieval theme since it was the least popular.</w:t>
      </w:r>
      <w:r w:rsidR="00846D6B" w:rsidRPr="00846D6B">
        <w:rPr>
          <w:noProof/>
        </w:rPr>
        <w:t xml:space="preserve"> </w:t>
      </w:r>
      <w:r w:rsidR="0073698F">
        <w:rPr>
          <w:noProof/>
        </w:rPr>
        <w:object w:dxaOrig="8310" w:dyaOrig="3645" w14:anchorId="7387E83A">
          <v:shape id="_x0000_i1028" type="#_x0000_t75" alt="" style="width:415.55pt;height:182.05pt;visibility:visible;mso-wrap-style:square;mso-width-percent:0;mso-height-percent:0;mso-width-percent:0;mso-height-percent:0" o:ole="">
            <v:imagedata r:id="rId27" o:title=""/>
          </v:shape>
          <o:OLEObject Type="Embed" ProgID="Unknown" ShapeID="_x0000_i1028" DrawAspect="Content" ObjectID="_1771001748" r:id="rId28"/>
        </w:object>
      </w:r>
    </w:p>
    <w:p w14:paraId="6F2D0CE5" w14:textId="77777777" w:rsidR="002A70E5" w:rsidRDefault="002A70E5" w:rsidP="00E02441"/>
    <w:p w14:paraId="6313D7A8" w14:textId="7DAA7076" w:rsidR="002A70E5" w:rsidRDefault="00000000" w:rsidP="00E02441">
      <w:r>
        <w:rPr>
          <w:rFonts w:eastAsia="Times New Roman" w:cs="Times New Roman"/>
          <w:color w:val="auto"/>
        </w:rPr>
        <w:t xml:space="preserve">8. </w:t>
      </w:r>
      <w:r>
        <w:t>The results showed that my users generally have computers with modern high performance GPU's, Large amounts of memory and processors with high clock speeds and multiple cores (that Pygame can take advantage of through parallelization). This means that my users will have plenty of processing power to run the game. I will, however, still try to keep my game as optimized as possible as this will increase the amount of users that are able to play</w:t>
      </w:r>
      <w:r w:rsidR="009520A6">
        <w:t xml:space="preserve"> which increases the </w:t>
      </w:r>
      <w:r w:rsidR="00846D6B">
        <w:t xml:space="preserve">outreach of my game. </w:t>
      </w:r>
    </w:p>
    <w:p w14:paraId="0B452ADD" w14:textId="081C50D4" w:rsidR="002A70E5" w:rsidRDefault="0073698F" w:rsidP="00E02441">
      <w:r>
        <w:rPr>
          <w:noProof/>
        </w:rPr>
        <w:object w:dxaOrig="8310" w:dyaOrig="3555" w14:anchorId="681B2E54">
          <v:shape id="_x0000_i1027" type="#_x0000_t75" alt="" style="width:415.55pt;height:214.95pt;visibility:visible;mso-wrap-style:square;mso-width-percent:0;mso-height-percent:0;mso-width-percent:0;mso-height-percent:0" o:ole="">
            <v:imagedata r:id="rId29" o:title=""/>
          </v:shape>
          <o:OLEObject Type="Embed" ProgID="Unknown" ShapeID="_x0000_i1027" DrawAspect="Content" ObjectID="_1771001749" r:id="rId30"/>
        </w:object>
      </w:r>
    </w:p>
    <w:p w14:paraId="532D82E8" w14:textId="26D8901E" w:rsidR="002A70E5" w:rsidRDefault="00000000" w:rsidP="00E02441">
      <w:r>
        <w:rPr>
          <w:rFonts w:eastAsia="Times New Roman" w:cs="Times New Roman"/>
          <w:color w:val="auto"/>
        </w:rPr>
        <w:t>9.</w:t>
      </w:r>
      <w:r w:rsidR="004B76F7">
        <w:t xml:space="preserve"> Movement around the map was the most important part of gameplay for my users. I will ensure movement is engaging and fun for players</w:t>
      </w:r>
      <w:r>
        <w:t>. Secrets are also a part that i am considering adding to the game as they may improve the game for long time users as it will increase the amount of content.</w:t>
      </w:r>
      <w:r w:rsidR="00865C0F" w:rsidRPr="00865C0F">
        <w:rPr>
          <w:noProof/>
        </w:rPr>
        <w:t xml:space="preserve"> </w:t>
      </w:r>
      <w:r w:rsidR="0073698F">
        <w:rPr>
          <w:noProof/>
        </w:rPr>
        <w:object w:dxaOrig="8310" w:dyaOrig="3345" w14:anchorId="7E958B53">
          <v:shape id="_x0000_i1026" type="#_x0000_t75" alt="" style="width:415.55pt;height:167.65pt;visibility:visible;mso-wrap-style:square;mso-width-percent:0;mso-height-percent:0;mso-width-percent:0;mso-height-percent:0" o:ole="">
            <v:imagedata r:id="rId31" o:title=""/>
          </v:shape>
          <o:OLEObject Type="Embed" ProgID="Unknown" ShapeID="_x0000_i1026" DrawAspect="Content" ObjectID="_1771001750" r:id="rId32"/>
        </w:object>
      </w:r>
    </w:p>
    <w:p w14:paraId="1403DB1F" w14:textId="69649228" w:rsidR="002A70E5" w:rsidRDefault="002A70E5" w:rsidP="00E02441"/>
    <w:p w14:paraId="72F9E9C2" w14:textId="77777777" w:rsidR="002A70E5" w:rsidRDefault="002A70E5" w:rsidP="00E02441"/>
    <w:p w14:paraId="54923464" w14:textId="7677F899" w:rsidR="002A70E5" w:rsidRDefault="00000000" w:rsidP="00E02441">
      <w:r>
        <w:rPr>
          <w:rFonts w:eastAsia="Times New Roman" w:cs="Times New Roman"/>
          <w:color w:val="auto"/>
        </w:rPr>
        <w:t>10.</w:t>
      </w:r>
      <w:r w:rsidR="00865C0F">
        <w:t xml:space="preserve"> </w:t>
      </w:r>
      <w:r>
        <w:t>Controller and keyboard were split fairly evenly. I am considering adding support for both as this will maximise my player base.</w:t>
      </w:r>
      <w:r w:rsidR="00683727">
        <w:t xml:space="preserve"> And increase accessability for users. </w:t>
      </w:r>
      <w:r w:rsidR="00AB7B22">
        <w:t xml:space="preserve">It also maximises the amount of players </w:t>
      </w:r>
      <w:r w:rsidR="00C744A3">
        <w:t>that can play local multiplayer which is very important if the game is “party game”</w:t>
      </w:r>
      <w:r w:rsidR="008A4110">
        <w:t xml:space="preserve">. </w:t>
      </w:r>
    </w:p>
    <w:p w14:paraId="07F0BFB7" w14:textId="4D35085D" w:rsidR="002A70E5" w:rsidRDefault="0073698F" w:rsidP="00E02441">
      <w:r>
        <w:rPr>
          <w:noProof/>
        </w:rPr>
        <w:object w:dxaOrig="8310" w:dyaOrig="3435" w14:anchorId="0CAAB6CA">
          <v:shape id="_x0000_i1025" type="#_x0000_t75" alt="" style="width:415.55pt;height:170.75pt;visibility:visible;mso-wrap-style:square;mso-width-percent:0;mso-height-percent:0;mso-width-percent:0;mso-height-percent:0" o:ole="">
            <v:imagedata r:id="rId33" o:title=""/>
          </v:shape>
          <o:OLEObject Type="Embed" ProgID="Unknown" ShapeID="_x0000_i1025" DrawAspect="Content" ObjectID="_1771001751" r:id="rId34"/>
        </w:object>
      </w:r>
    </w:p>
    <w:p w14:paraId="68B8138B" w14:textId="5D89D30D" w:rsidR="002A70E5" w:rsidRDefault="00000000" w:rsidP="00E02441">
      <w:r>
        <w:t>11.</w:t>
      </w:r>
      <w:r w:rsidR="005B368E">
        <w:t xml:space="preserve"> </w:t>
      </w:r>
      <w:r>
        <w:t>Surprisingly the majority of respondents thought that G was the best option for throwing a weapon. Ideally a method for changing the keybindings would be implemented but this is unlikely to be done before the deadline for release. Instead I will go with the majority of people and set the G as the key for through.</w:t>
      </w:r>
    </w:p>
    <w:p w14:paraId="78D2A571" w14:textId="77777777" w:rsidR="002A70E5" w:rsidRDefault="002A70E5">
      <w:pPr>
        <w:pStyle w:val="Standard"/>
      </w:pPr>
    </w:p>
    <w:p w14:paraId="4421DA1C" w14:textId="77777777" w:rsidR="002A70E5" w:rsidRDefault="00000000" w:rsidP="00E02441">
      <w:pPr>
        <w:pStyle w:val="Heading3"/>
        <w:rPr>
          <w:rFonts w:eastAsia="Times New Roman"/>
        </w:rPr>
      </w:pPr>
      <w:r>
        <w:rPr>
          <w:rFonts w:eastAsia="Times New Roman"/>
        </w:rPr>
        <w:t>Conclusions</w:t>
      </w:r>
    </w:p>
    <w:p w14:paraId="61B939F7" w14:textId="440E89A6" w:rsidR="002A70E5" w:rsidRDefault="00000000" w:rsidP="00E02441">
      <w:r>
        <w:t>My game should be open source and fast paced. It should have support for many different operating systems and input methods.</w:t>
      </w:r>
      <w:r w:rsidR="00BE1646">
        <w:t xml:space="preserve"> It should also have a large amount of content and have mod support to increase replayability</w:t>
      </w:r>
      <w:r w:rsidR="00AA36B5">
        <w:t xml:space="preserve">. </w:t>
      </w:r>
    </w:p>
    <w:p w14:paraId="7F4E5756" w14:textId="77777777" w:rsidR="00F623E8" w:rsidRDefault="00F623E8" w:rsidP="00E02441"/>
    <w:p w14:paraId="7E6AB35D" w14:textId="051B45C0" w:rsidR="00F623E8" w:rsidRDefault="00F623E8" w:rsidP="00F623E8">
      <w:pPr>
        <w:pStyle w:val="Heading2"/>
        <w:rPr>
          <w:rFonts w:hint="eastAsia"/>
        </w:rPr>
      </w:pPr>
      <w:r>
        <w:t>Features of proposed solution</w:t>
      </w:r>
    </w:p>
    <w:p w14:paraId="1BA98914" w14:textId="60EFDB2B" w:rsidR="002302F5" w:rsidRPr="002302F5" w:rsidRDefault="002302F5" w:rsidP="002302F5">
      <w:r>
        <w:t xml:space="preserve">I will developing a 2d platformer. It will make use of both controllers and keyboard/mouse. It will have a large amount of content to increase </w:t>
      </w:r>
      <w:r>
        <w:lastRenderedPageBreak/>
        <w:t xml:space="preserve">replayabilty. It will have a weapon pick up system similar to that of Stick Fight. It will have a round system where players fight until only one player is alive. It will use python and pygame-ce for the development. </w:t>
      </w:r>
      <w:r w:rsidR="001F6C8B">
        <w:t xml:space="preserve">It should be designed for low end computers and should have support for muliple types of operating system. </w:t>
      </w:r>
      <w:r w:rsidR="00056EF2">
        <w:t xml:space="preserve">It should have a destruction system where platforms are destroyed based when they are hit by a bullet. </w:t>
      </w:r>
      <w:r w:rsidR="00767308">
        <w:t>The game should have some random gameplay aspects to keep it fun</w:t>
      </w:r>
      <w:r w:rsidR="00831EF2">
        <w:t xml:space="preserve"> for all users. </w:t>
      </w:r>
      <w:r w:rsidR="00047E84">
        <w:t xml:space="preserve">The starting menu will be diagetic and it will have a simple settings menu. </w:t>
      </w:r>
    </w:p>
    <w:p w14:paraId="19F191BF" w14:textId="77777777" w:rsidR="002A70E5" w:rsidRDefault="002A70E5">
      <w:pPr>
        <w:pStyle w:val="Standard"/>
      </w:pPr>
    </w:p>
    <w:p w14:paraId="63711E22" w14:textId="6CC213B0" w:rsidR="002A70E5" w:rsidRDefault="00000000" w:rsidP="002302F5">
      <w:pPr>
        <w:pStyle w:val="Heading3"/>
      </w:pPr>
      <w:r>
        <w:t>Limitations</w:t>
      </w:r>
      <w:r w:rsidR="002302F5">
        <w:t xml:space="preserve"> of proposed solution</w:t>
      </w:r>
    </w:p>
    <w:p w14:paraId="586435B0" w14:textId="192EC95D" w:rsidR="00767308" w:rsidRPr="00767308" w:rsidRDefault="00EC2155" w:rsidP="00767308">
      <w:r>
        <w:t>The main limitation is the time limit on the development of the project. This limits how much of the program can be made</w:t>
      </w:r>
      <w:r w:rsidR="002E56B2">
        <w:t xml:space="preserve"> and the complexity of the features of the game. Computational limits of python are also a limitation. Python is an interpreted language which means that the speed is lower than other languages. This means that the program will be limited to less computationally difficult game mechanics. Also the game cannot use complex shaders as there is no direct access to the </w:t>
      </w:r>
      <w:r w:rsidR="00FA2BD1">
        <w:t>GPU</w:t>
      </w:r>
      <w:r w:rsidR="002E56B2">
        <w:t xml:space="preserve">. </w:t>
      </w:r>
    </w:p>
    <w:p w14:paraId="059DDEB7" w14:textId="78BEDF80" w:rsidR="002A70E5" w:rsidRDefault="002A70E5" w:rsidP="00E02441"/>
    <w:p w14:paraId="1475B639" w14:textId="77777777" w:rsidR="002A70E5" w:rsidRDefault="00000000" w:rsidP="00E02441">
      <w:pPr>
        <w:pStyle w:val="Heading2"/>
        <w:rPr>
          <w:rFonts w:hint="eastAsia"/>
        </w:rPr>
      </w:pPr>
      <w:r>
        <w:t>Objectives</w:t>
      </w:r>
    </w:p>
    <w:p w14:paraId="02DC74D7" w14:textId="77777777" w:rsidR="002A70E5" w:rsidRDefault="00000000" w:rsidP="00E02441">
      <w:pPr>
        <w:pStyle w:val="ListParagraph"/>
        <w:numPr>
          <w:ilvl w:val="0"/>
          <w:numId w:val="9"/>
        </w:numPr>
      </w:pPr>
      <w:r>
        <w:t>Projectiles/bullets are destroyed when they hit a tile</w:t>
      </w:r>
    </w:p>
    <w:p w14:paraId="5E7AFE32" w14:textId="77777777" w:rsidR="002A70E5" w:rsidRDefault="00000000" w:rsidP="00E02441">
      <w:pPr>
        <w:pStyle w:val="ListParagraph"/>
        <w:numPr>
          <w:ilvl w:val="0"/>
          <w:numId w:val="9"/>
        </w:numPr>
      </w:pPr>
      <w:r>
        <w:t>Tiles/Platforms can be destroyed by some projectiles</w:t>
      </w:r>
    </w:p>
    <w:p w14:paraId="2F76B6CF" w14:textId="77777777" w:rsidR="002A70E5" w:rsidRDefault="00000000" w:rsidP="00E02441">
      <w:pPr>
        <w:pStyle w:val="ListParagraph"/>
        <w:numPr>
          <w:ilvl w:val="0"/>
          <w:numId w:val="9"/>
        </w:numPr>
      </w:pPr>
      <w:r>
        <w:t>After enough damage tiles are destroyed</w:t>
      </w:r>
    </w:p>
    <w:p w14:paraId="784FEA3A" w14:textId="77777777" w:rsidR="002A70E5" w:rsidRDefault="00000000" w:rsidP="00E02441">
      <w:pPr>
        <w:pStyle w:val="ListParagraph"/>
        <w:numPr>
          <w:ilvl w:val="0"/>
          <w:numId w:val="9"/>
        </w:numPr>
      </w:pPr>
      <w:r>
        <w:t>Tiles turn into a falling tile that is affected by gravity</w:t>
      </w:r>
    </w:p>
    <w:p w14:paraId="2CD9BAC4" w14:textId="77777777" w:rsidR="002A70E5" w:rsidRDefault="00000000" w:rsidP="00E02441">
      <w:pPr>
        <w:pStyle w:val="ListParagraph"/>
        <w:numPr>
          <w:ilvl w:val="0"/>
          <w:numId w:val="9"/>
        </w:numPr>
      </w:pPr>
      <w:r>
        <w:t>Tiles break into 4 rectangles that are affected by gravity</w:t>
      </w:r>
    </w:p>
    <w:p w14:paraId="37DEC93F" w14:textId="77777777" w:rsidR="002A70E5" w:rsidRDefault="00000000" w:rsidP="00E02441">
      <w:pPr>
        <w:pStyle w:val="ListParagraph"/>
        <w:numPr>
          <w:ilvl w:val="0"/>
          <w:numId w:val="9"/>
        </w:numPr>
      </w:pPr>
      <w:r>
        <w:t>Tiles break into a few random shaped pieces that are algorithmically generated</w:t>
      </w:r>
    </w:p>
    <w:p w14:paraId="78DB39C5" w14:textId="77777777" w:rsidR="002A70E5" w:rsidRDefault="00000000" w:rsidP="00E02441">
      <w:pPr>
        <w:pStyle w:val="ListParagraph"/>
        <w:numPr>
          <w:ilvl w:val="0"/>
          <w:numId w:val="9"/>
        </w:numPr>
      </w:pPr>
      <w:r>
        <w:t>Players are able to walk and interact on the fragments of tiles</w:t>
      </w:r>
    </w:p>
    <w:p w14:paraId="0D442A23" w14:textId="77777777" w:rsidR="002A70E5" w:rsidRDefault="00000000" w:rsidP="00E02441">
      <w:pPr>
        <w:pStyle w:val="ListParagraph"/>
        <w:numPr>
          <w:ilvl w:val="0"/>
          <w:numId w:val="9"/>
        </w:numPr>
      </w:pPr>
      <w:r>
        <w:t>The game should run with FPS over 60 for smooth game play</w:t>
      </w:r>
    </w:p>
    <w:p w14:paraId="0B114607" w14:textId="77777777" w:rsidR="002A70E5" w:rsidRDefault="00000000" w:rsidP="00E02441">
      <w:pPr>
        <w:pStyle w:val="ListParagraph"/>
        <w:numPr>
          <w:ilvl w:val="0"/>
          <w:numId w:val="9"/>
        </w:numPr>
      </w:pPr>
      <w:r>
        <w:t>NPC enemies which can path find to the player</w:t>
      </w:r>
    </w:p>
    <w:p w14:paraId="30B82EB2" w14:textId="77777777" w:rsidR="002A70E5" w:rsidRDefault="00000000" w:rsidP="00E02441">
      <w:pPr>
        <w:pStyle w:val="ListParagraph"/>
        <w:numPr>
          <w:ilvl w:val="0"/>
          <w:numId w:val="9"/>
        </w:numPr>
      </w:pPr>
      <w:r>
        <w:t>NPC enemies that can path find and interact with fragmented of tiles</w:t>
      </w:r>
    </w:p>
    <w:p w14:paraId="24E42654" w14:textId="2AB1A4CA" w:rsidR="002A70E5" w:rsidRDefault="00E02441" w:rsidP="00E02441">
      <w:pPr>
        <w:pStyle w:val="ListParagraph"/>
        <w:numPr>
          <w:ilvl w:val="0"/>
          <w:numId w:val="9"/>
        </w:numPr>
      </w:pPr>
      <w:r>
        <w:t>Rag-doll players that interact with the enviroment</w:t>
      </w:r>
    </w:p>
    <w:p w14:paraId="5F9F18D0" w14:textId="77777777" w:rsidR="002A70E5" w:rsidRDefault="00000000" w:rsidP="00E02441">
      <w:pPr>
        <w:pStyle w:val="ListParagraph"/>
        <w:numPr>
          <w:ilvl w:val="0"/>
          <w:numId w:val="9"/>
        </w:numPr>
      </w:pPr>
      <w:r>
        <w:t>The players have animation that changes depending on the speed the player is moving</w:t>
      </w:r>
    </w:p>
    <w:p w14:paraId="7587DB85" w14:textId="77777777" w:rsidR="002A70E5" w:rsidRDefault="00000000" w:rsidP="00E02441">
      <w:pPr>
        <w:pStyle w:val="ListParagraph"/>
        <w:numPr>
          <w:ilvl w:val="0"/>
          <w:numId w:val="9"/>
        </w:numPr>
      </w:pPr>
      <w:r>
        <w:t>After each round players are respawned in the next level and another round starts</w:t>
      </w:r>
    </w:p>
    <w:p w14:paraId="3DB2BFB2" w14:textId="77777777" w:rsidR="00E02441" w:rsidRDefault="00000000" w:rsidP="00E02441">
      <w:pPr>
        <w:pStyle w:val="ListParagraph"/>
        <w:numPr>
          <w:ilvl w:val="0"/>
          <w:numId w:val="9"/>
        </w:numPr>
      </w:pPr>
      <w:r>
        <w:t>weapons spawn in different places throughout the level</w:t>
      </w:r>
    </w:p>
    <w:p w14:paraId="51A895CA" w14:textId="05C6FBB3" w:rsidR="002A70E5" w:rsidRDefault="00000000" w:rsidP="00E02441">
      <w:pPr>
        <w:pStyle w:val="ListParagraph"/>
        <w:numPr>
          <w:ilvl w:val="0"/>
          <w:numId w:val="9"/>
        </w:numPr>
      </w:pPr>
      <w:r>
        <w:t>players can pick up weapons</w:t>
      </w:r>
    </w:p>
    <w:p w14:paraId="4B875833" w14:textId="77777777" w:rsidR="002A70E5" w:rsidRDefault="00000000" w:rsidP="00E02441">
      <w:pPr>
        <w:pStyle w:val="ListParagraph"/>
        <w:numPr>
          <w:ilvl w:val="0"/>
          <w:numId w:val="7"/>
        </w:numPr>
      </w:pPr>
      <w:r>
        <w:t>players can use weapons</w:t>
      </w:r>
    </w:p>
    <w:p w14:paraId="224F72FF" w14:textId="77777777" w:rsidR="002A70E5" w:rsidRDefault="00000000" w:rsidP="00E02441">
      <w:pPr>
        <w:pStyle w:val="ListParagraph"/>
        <w:numPr>
          <w:ilvl w:val="0"/>
          <w:numId w:val="7"/>
        </w:numPr>
      </w:pPr>
      <w:r>
        <w:lastRenderedPageBreak/>
        <w:t>bullets are emitted from weapons</w:t>
      </w:r>
    </w:p>
    <w:p w14:paraId="5CFB6BA3" w14:textId="77777777" w:rsidR="002A70E5" w:rsidRDefault="00000000" w:rsidP="00E02441">
      <w:pPr>
        <w:pStyle w:val="ListParagraph"/>
        <w:numPr>
          <w:ilvl w:val="0"/>
          <w:numId w:val="7"/>
        </w:numPr>
      </w:pPr>
      <w:r>
        <w:t>bullets can cause damage to a player</w:t>
      </w:r>
    </w:p>
    <w:p w14:paraId="345D459A" w14:textId="77777777" w:rsidR="002A70E5" w:rsidRDefault="00000000" w:rsidP="00E02441">
      <w:pPr>
        <w:pStyle w:val="ListParagraph"/>
        <w:numPr>
          <w:ilvl w:val="0"/>
          <w:numId w:val="7"/>
        </w:numPr>
      </w:pPr>
      <w:r>
        <w:t>If enough damage is dealt the player will be killed</w:t>
      </w:r>
    </w:p>
    <w:p w14:paraId="7943E24F" w14:textId="77777777" w:rsidR="002A70E5" w:rsidRDefault="00000000" w:rsidP="00E02441">
      <w:pPr>
        <w:pStyle w:val="ListParagraph"/>
        <w:numPr>
          <w:ilvl w:val="0"/>
          <w:numId w:val="7"/>
        </w:numPr>
      </w:pPr>
      <w:r>
        <w:t>when only one player is left alive or there are no players alive the round ends</w:t>
      </w:r>
    </w:p>
    <w:p w14:paraId="3C4DE7D6" w14:textId="77777777" w:rsidR="002A70E5" w:rsidRDefault="00000000" w:rsidP="00E02441">
      <w:pPr>
        <w:pStyle w:val="ListParagraph"/>
        <w:numPr>
          <w:ilvl w:val="0"/>
          <w:numId w:val="7"/>
        </w:numPr>
      </w:pPr>
      <w:r>
        <w:t>when the round ends a new map is loaded</w:t>
      </w:r>
    </w:p>
    <w:p w14:paraId="13C3CF64" w14:textId="77777777" w:rsidR="002A70E5" w:rsidRDefault="00000000" w:rsidP="00E02441">
      <w:pPr>
        <w:pStyle w:val="ListParagraph"/>
        <w:numPr>
          <w:ilvl w:val="0"/>
          <w:numId w:val="7"/>
        </w:numPr>
      </w:pPr>
      <w:r>
        <w:t>after a new map is loaded the players are respawned and the new round begins</w:t>
      </w:r>
    </w:p>
    <w:p w14:paraId="59F7F037" w14:textId="77777777" w:rsidR="002A70E5" w:rsidRDefault="00000000" w:rsidP="00E02441">
      <w:pPr>
        <w:pStyle w:val="ListParagraph"/>
        <w:numPr>
          <w:ilvl w:val="0"/>
          <w:numId w:val="7"/>
        </w:numPr>
      </w:pPr>
      <w:r>
        <w:t>the players scores are kept track of and displayed</w:t>
      </w:r>
    </w:p>
    <w:p w14:paraId="17C7535C" w14:textId="77777777" w:rsidR="002A70E5" w:rsidRDefault="002A70E5">
      <w:pPr>
        <w:pStyle w:val="Standard"/>
      </w:pPr>
    </w:p>
    <w:p w14:paraId="54D5C10B" w14:textId="77777777" w:rsidR="002A70E5" w:rsidRDefault="002A70E5">
      <w:pPr>
        <w:pStyle w:val="Standard"/>
      </w:pPr>
    </w:p>
    <w:p w14:paraId="275BADEC" w14:textId="77777777" w:rsidR="002A70E5" w:rsidRDefault="00000000" w:rsidP="00287EAD">
      <w:pPr>
        <w:pStyle w:val="Heading2"/>
        <w:rPr>
          <w:rFonts w:hint="eastAsia"/>
        </w:rPr>
      </w:pPr>
      <w:r>
        <w:t>System Requirements</w:t>
      </w:r>
    </w:p>
    <w:p w14:paraId="161A432F" w14:textId="77777777" w:rsidR="00246EE9" w:rsidRDefault="00246EE9" w:rsidP="00246EE9"/>
    <w:p w14:paraId="28B4B4F4" w14:textId="1FB60506" w:rsidR="00803E42" w:rsidRDefault="00246EE9" w:rsidP="00EE7EE6">
      <w:pPr>
        <w:pStyle w:val="Heading3"/>
      </w:pPr>
      <w:r>
        <w:t>Hardware Requirements</w:t>
      </w:r>
    </w:p>
    <w:tbl>
      <w:tblPr>
        <w:tblStyle w:val="TableGrid"/>
        <w:tblW w:w="0" w:type="auto"/>
        <w:tblLook w:val="04A0" w:firstRow="1" w:lastRow="0" w:firstColumn="1" w:lastColumn="0" w:noHBand="0" w:noVBand="1"/>
      </w:tblPr>
      <w:tblGrid>
        <w:gridCol w:w="4814"/>
        <w:gridCol w:w="4814"/>
      </w:tblGrid>
      <w:tr w:rsidR="005D7EB9" w14:paraId="017DDF33" w14:textId="77777777" w:rsidTr="005D7EB9">
        <w:tc>
          <w:tcPr>
            <w:tcW w:w="4814" w:type="dxa"/>
          </w:tcPr>
          <w:p w14:paraId="56148640" w14:textId="4717BB24" w:rsidR="005D7EB9" w:rsidRPr="005D7EB9" w:rsidRDefault="005D7EB9" w:rsidP="005D7EB9">
            <w:pPr>
              <w:pStyle w:val="ListParagraph"/>
              <w:rPr>
                <w:b/>
                <w:bCs/>
              </w:rPr>
            </w:pPr>
            <w:r>
              <w:rPr>
                <w:b/>
                <w:bCs/>
              </w:rPr>
              <w:t>Requirement</w:t>
            </w:r>
          </w:p>
        </w:tc>
        <w:tc>
          <w:tcPr>
            <w:tcW w:w="4814" w:type="dxa"/>
          </w:tcPr>
          <w:p w14:paraId="6C6F362A" w14:textId="1ADF2C9D" w:rsidR="005D7EB9" w:rsidRPr="005D7EB9" w:rsidRDefault="005D7EB9" w:rsidP="005D7EB9">
            <w:pPr>
              <w:rPr>
                <w:b/>
                <w:bCs/>
              </w:rPr>
            </w:pPr>
            <w:r>
              <w:rPr>
                <w:b/>
                <w:bCs/>
              </w:rPr>
              <w:t>Justification</w:t>
            </w:r>
          </w:p>
        </w:tc>
      </w:tr>
      <w:tr w:rsidR="005D7EB9" w14:paraId="3D82B5FE" w14:textId="77777777" w:rsidTr="005D7EB9">
        <w:tc>
          <w:tcPr>
            <w:tcW w:w="4814" w:type="dxa"/>
          </w:tcPr>
          <w:p w14:paraId="247BBB81" w14:textId="7C629C2F" w:rsidR="005D7EB9" w:rsidRDefault="005D7EB9" w:rsidP="005D7EB9">
            <w:pPr>
              <w:pStyle w:val="ListParagraph"/>
              <w:numPr>
                <w:ilvl w:val="0"/>
                <w:numId w:val="8"/>
              </w:numPr>
            </w:pPr>
            <w:r>
              <w:t>100 MB of RAM or higher</w:t>
            </w:r>
          </w:p>
          <w:p w14:paraId="39D515C3" w14:textId="77777777" w:rsidR="005D7EB9" w:rsidRDefault="005D7EB9" w:rsidP="005D7EB9">
            <w:pPr>
              <w:pStyle w:val="ListParagraph"/>
              <w:numPr>
                <w:ilvl w:val="0"/>
                <w:numId w:val="8"/>
              </w:numPr>
            </w:pPr>
            <w:r>
              <w:t>2GHZ 4 core CPU</w:t>
            </w:r>
          </w:p>
          <w:p w14:paraId="3EB0A1C5" w14:textId="77777777" w:rsidR="005D7EB9" w:rsidRDefault="005D7EB9" w:rsidP="005D7EB9">
            <w:pPr>
              <w:pStyle w:val="ListParagraph"/>
              <w:numPr>
                <w:ilvl w:val="0"/>
                <w:numId w:val="8"/>
              </w:numPr>
            </w:pPr>
            <w:r>
              <w:t>Integrated GPU with 200 MB of VRAM or above</w:t>
            </w:r>
          </w:p>
          <w:p w14:paraId="6F7E17A0" w14:textId="32BE845C" w:rsidR="005D7EB9" w:rsidRDefault="005D7EB9" w:rsidP="005D7EB9">
            <w:pPr>
              <w:pStyle w:val="ListParagraph"/>
              <w:numPr>
                <w:ilvl w:val="0"/>
                <w:numId w:val="8"/>
              </w:numPr>
            </w:pPr>
            <w:r>
              <w:t>1MB or more free storage space</w:t>
            </w:r>
          </w:p>
        </w:tc>
        <w:tc>
          <w:tcPr>
            <w:tcW w:w="4814" w:type="dxa"/>
          </w:tcPr>
          <w:p w14:paraId="0A15A5A4" w14:textId="3CEC8D5D" w:rsidR="002D2FA3" w:rsidRDefault="005D7EB9" w:rsidP="002D2FA3">
            <w:r>
              <w:t xml:space="preserve">These are the minimum hardware requirements that are needed to run the game. If these are not met the game will not function properly. </w:t>
            </w:r>
            <w:r w:rsidR="002D2FA3">
              <w:t xml:space="preserve">The storage space the program takes up will depend on the amount of levels that the player downloads/creates however storage for these is low as they are small txt files. The requirements for the program will also depend on the frame rate that the user wants to play the game at. Higher frame rates require more computation for the CPU. The requirements that I have made are based of a 60fps frame rate. The GPU usage of the program will be minimal as python does not use the GPU but Pygame does use some of the </w:t>
            </w:r>
            <w:r w:rsidR="004756E0">
              <w:t>GPU</w:t>
            </w:r>
            <w:r w:rsidR="002D2FA3">
              <w:t>.</w:t>
            </w:r>
          </w:p>
          <w:p w14:paraId="535D4DE9" w14:textId="7B804CBB" w:rsidR="005D7EB9" w:rsidRDefault="005D7EB9" w:rsidP="005D7EB9"/>
        </w:tc>
      </w:tr>
      <w:tr w:rsidR="005D7EB9" w14:paraId="61287ABE" w14:textId="77777777" w:rsidTr="005D7EB9">
        <w:tc>
          <w:tcPr>
            <w:tcW w:w="4814" w:type="dxa"/>
          </w:tcPr>
          <w:p w14:paraId="5A8C9CA6" w14:textId="3DB81ADD" w:rsidR="005D7EB9" w:rsidRDefault="005D7EB9" w:rsidP="00B75BAA">
            <w:r>
              <w:t>A controller with 2 joysticks, 1 trigger and 4 buttons</w:t>
            </w:r>
          </w:p>
        </w:tc>
        <w:tc>
          <w:tcPr>
            <w:tcW w:w="4814" w:type="dxa"/>
          </w:tcPr>
          <w:p w14:paraId="5F62822A" w14:textId="04908745" w:rsidR="005D7EB9" w:rsidRDefault="005D7EB9" w:rsidP="005D7EB9">
            <w:r>
              <w:t>These are necessary to play the game with more than 1 player.</w:t>
            </w:r>
          </w:p>
        </w:tc>
      </w:tr>
      <w:tr w:rsidR="005D7EB9" w14:paraId="14DD39EA" w14:textId="77777777" w:rsidTr="005D7EB9">
        <w:tc>
          <w:tcPr>
            <w:tcW w:w="4814" w:type="dxa"/>
          </w:tcPr>
          <w:p w14:paraId="68F9C408" w14:textId="5AE13CE7" w:rsidR="005D7EB9" w:rsidRDefault="005D7EB9" w:rsidP="00B75BAA">
            <w:r>
              <w:t>1024x576 or higher-resolution screen</w:t>
            </w:r>
          </w:p>
        </w:tc>
        <w:tc>
          <w:tcPr>
            <w:tcW w:w="4814" w:type="dxa"/>
          </w:tcPr>
          <w:p w14:paraId="50E24E28" w14:textId="4D86CCC6" w:rsidR="005D7EB9" w:rsidRDefault="005D7EB9" w:rsidP="005D7EB9">
            <w:r>
              <w:t xml:space="preserve">This is the minimum resolution the </w:t>
            </w:r>
            <w:r>
              <w:lastRenderedPageBreak/>
              <w:t>game can be played at. The user needs a screen to be able to see the game</w:t>
            </w:r>
          </w:p>
        </w:tc>
      </w:tr>
      <w:tr w:rsidR="005D7EB9" w14:paraId="32EE9AAF" w14:textId="77777777" w:rsidTr="005D7EB9">
        <w:tc>
          <w:tcPr>
            <w:tcW w:w="4814" w:type="dxa"/>
          </w:tcPr>
          <w:p w14:paraId="51E893E3" w14:textId="77777777" w:rsidR="005D7EB9" w:rsidRDefault="005D7EB9" w:rsidP="005D7EB9">
            <w:pPr>
              <w:pStyle w:val="ListParagraph"/>
              <w:numPr>
                <w:ilvl w:val="0"/>
                <w:numId w:val="8"/>
              </w:numPr>
            </w:pPr>
            <w:r>
              <w:lastRenderedPageBreak/>
              <w:t>A keyboard with “QWERTY” layout</w:t>
            </w:r>
          </w:p>
          <w:p w14:paraId="06037045" w14:textId="0753E55C" w:rsidR="005D7EB9" w:rsidRDefault="005D7EB9" w:rsidP="005D7EB9">
            <w:pPr>
              <w:pStyle w:val="ListParagraph"/>
              <w:numPr>
                <w:ilvl w:val="0"/>
                <w:numId w:val="8"/>
              </w:numPr>
            </w:pPr>
            <w:r>
              <w:t>A mouse/ trackpad</w:t>
            </w:r>
          </w:p>
        </w:tc>
        <w:tc>
          <w:tcPr>
            <w:tcW w:w="4814" w:type="dxa"/>
          </w:tcPr>
          <w:p w14:paraId="4CF6CBA0" w14:textId="79BA8BC2" w:rsidR="005D7EB9" w:rsidRDefault="005D7EB9" w:rsidP="005D7EB9">
            <w:r>
              <w:t>These are necessary to play the game using mouse and keyboard as an input. It is not the only method of input however</w:t>
            </w:r>
          </w:p>
        </w:tc>
      </w:tr>
    </w:tbl>
    <w:p w14:paraId="0D61E387" w14:textId="77777777" w:rsidR="005D7EB9" w:rsidRDefault="005D7EB9" w:rsidP="005D7EB9"/>
    <w:p w14:paraId="4FB43165" w14:textId="77777777" w:rsidR="00DE13E9" w:rsidRDefault="00DE13E9" w:rsidP="00DE13E9">
      <w:pPr>
        <w:ind w:left="360"/>
      </w:pPr>
    </w:p>
    <w:p w14:paraId="7B81391A" w14:textId="2CC7BFFE" w:rsidR="00246EE9" w:rsidRDefault="00246EE9" w:rsidP="00287EAD">
      <w:pPr>
        <w:pStyle w:val="Heading3"/>
      </w:pPr>
      <w:r>
        <w:t>Software Requirements</w:t>
      </w:r>
    </w:p>
    <w:tbl>
      <w:tblPr>
        <w:tblStyle w:val="TableGrid"/>
        <w:tblW w:w="0" w:type="auto"/>
        <w:tblLook w:val="04A0" w:firstRow="1" w:lastRow="0" w:firstColumn="1" w:lastColumn="0" w:noHBand="0" w:noVBand="1"/>
      </w:tblPr>
      <w:tblGrid>
        <w:gridCol w:w="4814"/>
        <w:gridCol w:w="4814"/>
      </w:tblGrid>
      <w:tr w:rsidR="00EE7EE6" w14:paraId="299D6083" w14:textId="77777777" w:rsidTr="00EE7EE6">
        <w:tc>
          <w:tcPr>
            <w:tcW w:w="4814" w:type="dxa"/>
          </w:tcPr>
          <w:p w14:paraId="5E146092" w14:textId="69F008A8" w:rsidR="00EE7EE6" w:rsidRDefault="00EE7EE6" w:rsidP="00B75BAA">
            <w:r>
              <w:t>Any operating system with support for python 3.12 or higher</w:t>
            </w:r>
          </w:p>
        </w:tc>
        <w:tc>
          <w:tcPr>
            <w:tcW w:w="4814" w:type="dxa"/>
          </w:tcPr>
          <w:p w14:paraId="4EC9AA76" w14:textId="5EB61659" w:rsidR="00EE7EE6" w:rsidRDefault="005B3D32" w:rsidP="00EE7EE6">
            <w:r>
              <w:t xml:space="preserve">An operating system is needed to manage the I/O devices and memory. This is needed for the game. </w:t>
            </w:r>
          </w:p>
        </w:tc>
      </w:tr>
      <w:tr w:rsidR="00EE7EE6" w14:paraId="578B4424" w14:textId="77777777" w:rsidTr="00EE7EE6">
        <w:tc>
          <w:tcPr>
            <w:tcW w:w="4814" w:type="dxa"/>
          </w:tcPr>
          <w:p w14:paraId="038F3044" w14:textId="0603325C" w:rsidR="00B75BAA" w:rsidRDefault="00B75BAA" w:rsidP="00B75BAA">
            <w:r>
              <w:t xml:space="preserve">Python 3.12 </w:t>
            </w:r>
            <w:r w:rsidR="003C2BF1">
              <w:t xml:space="preserve"> s</w:t>
            </w:r>
            <w:r>
              <w:t>or higher installed</w:t>
            </w:r>
          </w:p>
          <w:p w14:paraId="158C4DCB" w14:textId="77777777" w:rsidR="00EE7EE6" w:rsidRDefault="00EE7EE6" w:rsidP="00EE7EE6"/>
        </w:tc>
        <w:tc>
          <w:tcPr>
            <w:tcW w:w="4814" w:type="dxa"/>
          </w:tcPr>
          <w:p w14:paraId="4291342C" w14:textId="58F2AAB8" w:rsidR="00EE7EE6" w:rsidRDefault="005B3D32" w:rsidP="00EE7EE6">
            <w:r>
              <w:t xml:space="preserve">This is needed to be able to run python as python is an interpreted language. </w:t>
            </w:r>
          </w:p>
        </w:tc>
      </w:tr>
      <w:tr w:rsidR="00EE7EE6" w14:paraId="7D81D0DD" w14:textId="77777777" w:rsidTr="00EE7EE6">
        <w:tc>
          <w:tcPr>
            <w:tcW w:w="4814" w:type="dxa"/>
          </w:tcPr>
          <w:p w14:paraId="14C1EFD9" w14:textId="0E00D460" w:rsidR="00EE7EE6" w:rsidRDefault="00B75BAA" w:rsidP="00EE7EE6">
            <w:r>
              <w:t>Pygame-ce installed through pip and in the correct python enviroment</w:t>
            </w:r>
          </w:p>
        </w:tc>
        <w:tc>
          <w:tcPr>
            <w:tcW w:w="4814" w:type="dxa"/>
          </w:tcPr>
          <w:p w14:paraId="6F1B1858" w14:textId="212B6AB4" w:rsidR="00EE7EE6" w:rsidRDefault="00461752" w:rsidP="00EE7EE6">
            <w:r>
              <w:t xml:space="preserve">This is the game library that I will be using. It is needed to be able to run the game. </w:t>
            </w:r>
          </w:p>
        </w:tc>
      </w:tr>
      <w:tr w:rsidR="00EE7EE6" w14:paraId="31AA9559" w14:textId="77777777" w:rsidTr="00EE7EE6">
        <w:tc>
          <w:tcPr>
            <w:tcW w:w="4814" w:type="dxa"/>
          </w:tcPr>
          <w:p w14:paraId="1FAEAF12" w14:textId="77777777" w:rsidR="00B75BAA" w:rsidRDefault="00B75BAA" w:rsidP="00B75BAA">
            <w:r>
              <w:t>All necessary drivers for controllers installed</w:t>
            </w:r>
          </w:p>
          <w:p w14:paraId="7836B9E0" w14:textId="77777777" w:rsidR="00EE7EE6" w:rsidRDefault="00EE7EE6" w:rsidP="00EE7EE6"/>
        </w:tc>
        <w:tc>
          <w:tcPr>
            <w:tcW w:w="4814" w:type="dxa"/>
          </w:tcPr>
          <w:p w14:paraId="6685AF7F" w14:textId="217E4E06" w:rsidR="00EE7EE6" w:rsidRDefault="00A41965" w:rsidP="00EE7EE6">
            <w:r>
              <w:t>The user will need drivers for their specific controller for it to be able to properly interface with the game</w:t>
            </w:r>
            <w:r w:rsidR="00876627">
              <w:t xml:space="preserve">. </w:t>
            </w:r>
          </w:p>
        </w:tc>
      </w:tr>
    </w:tbl>
    <w:p w14:paraId="59507F97" w14:textId="77777777" w:rsidR="00FF5057" w:rsidRDefault="00FF5057" w:rsidP="00E02441"/>
    <w:p w14:paraId="1101FE34" w14:textId="77777777" w:rsidR="002A70E5" w:rsidRDefault="002A70E5">
      <w:pPr>
        <w:pStyle w:val="Standard"/>
      </w:pPr>
    </w:p>
    <w:p w14:paraId="1481CA24" w14:textId="278C2B7A" w:rsidR="002A70E5" w:rsidRDefault="00000000" w:rsidP="00E02441">
      <w:pPr>
        <w:pStyle w:val="Heading2"/>
        <w:rPr>
          <w:rFonts w:hint="eastAsia"/>
        </w:rPr>
      </w:pPr>
      <w:r>
        <w:t xml:space="preserve">Success </w:t>
      </w:r>
      <w:r w:rsidR="00DE13E9">
        <w:t>criteria</w:t>
      </w:r>
    </w:p>
    <w:tbl>
      <w:tblPr>
        <w:tblStyle w:val="TableGrid"/>
        <w:tblW w:w="0" w:type="auto"/>
        <w:tblLook w:val="04A0" w:firstRow="1" w:lastRow="0" w:firstColumn="1" w:lastColumn="0" w:noHBand="0" w:noVBand="1"/>
      </w:tblPr>
      <w:tblGrid>
        <w:gridCol w:w="4814"/>
        <w:gridCol w:w="4814"/>
      </w:tblGrid>
      <w:tr w:rsidR="003F6026" w14:paraId="3EF820E2" w14:textId="77777777" w:rsidTr="005131CD">
        <w:trPr>
          <w:ins w:id="0" w:author="Archie Atherton 19114985" w:date="2024-02-24T16:04:00Z"/>
        </w:trPr>
        <w:tc>
          <w:tcPr>
            <w:tcW w:w="4814" w:type="dxa"/>
            <w:shd w:val="clear" w:color="auto" w:fill="auto"/>
          </w:tcPr>
          <w:p w14:paraId="716638FA" w14:textId="77777777" w:rsidR="003F6026" w:rsidRDefault="003F6026" w:rsidP="006F437C">
            <w:pPr>
              <w:pStyle w:val="Heading3"/>
              <w:rPr>
                <w:ins w:id="1" w:author="Archie Atherton 19114985" w:date="2024-02-24T16:04:00Z"/>
              </w:rPr>
            </w:pPr>
            <w:r>
              <w:t>Criteria</w:t>
            </w:r>
          </w:p>
        </w:tc>
        <w:tc>
          <w:tcPr>
            <w:tcW w:w="4814" w:type="dxa"/>
            <w:shd w:val="clear" w:color="auto" w:fill="auto"/>
          </w:tcPr>
          <w:p w14:paraId="79A4B672" w14:textId="0E10E133" w:rsidR="003F6026" w:rsidRDefault="00BC0C7E" w:rsidP="006F437C">
            <w:pPr>
              <w:pStyle w:val="Heading3"/>
              <w:rPr>
                <w:ins w:id="2" w:author="Archie Atherton 19114985" w:date="2024-02-24T16:04:00Z"/>
              </w:rPr>
            </w:pPr>
            <w:r>
              <w:t>How to evidence</w:t>
            </w:r>
          </w:p>
        </w:tc>
      </w:tr>
      <w:tr w:rsidR="003F6026" w14:paraId="2253C4E3" w14:textId="77777777" w:rsidTr="005131CD">
        <w:trPr>
          <w:ins w:id="3" w:author="Archie Atherton 19114985" w:date="2024-02-24T16:04:00Z"/>
        </w:trPr>
        <w:tc>
          <w:tcPr>
            <w:tcW w:w="4814" w:type="dxa"/>
            <w:shd w:val="clear" w:color="auto" w:fill="auto"/>
          </w:tcPr>
          <w:p w14:paraId="5012667A" w14:textId="77777777" w:rsidR="003F6026" w:rsidRPr="006910F5" w:rsidRDefault="003F6026" w:rsidP="006F437C">
            <w:pPr>
              <w:pStyle w:val="Textbody"/>
              <w:rPr>
                <w:ins w:id="4" w:author="Archie Atherton 19114985" w:date="2024-02-24T16:04:00Z"/>
                <w:b/>
                <w:bCs/>
              </w:rPr>
            </w:pPr>
            <w:r>
              <w:rPr>
                <w:b/>
                <w:bCs/>
              </w:rPr>
              <w:t>Player can move</w:t>
            </w:r>
          </w:p>
        </w:tc>
        <w:tc>
          <w:tcPr>
            <w:tcW w:w="4814" w:type="dxa"/>
            <w:shd w:val="clear" w:color="auto" w:fill="auto"/>
          </w:tcPr>
          <w:p w14:paraId="6CF23122" w14:textId="03299202" w:rsidR="003F6026" w:rsidRDefault="00BC0C7E" w:rsidP="00BC0C7E">
            <w:pPr>
              <w:pStyle w:val="Textbody"/>
              <w:tabs>
                <w:tab w:val="left" w:pos="1120"/>
              </w:tabs>
              <w:rPr>
                <w:ins w:id="5" w:author="Archie Atherton 19114985" w:date="2024-02-24T16:04:00Z"/>
              </w:rPr>
            </w:pPr>
            <w:r>
              <w:t>Screen recording</w:t>
            </w:r>
            <w:r w:rsidR="00034DDB">
              <w:t xml:space="preserve"> of players moving</w:t>
            </w:r>
          </w:p>
        </w:tc>
      </w:tr>
      <w:tr w:rsidR="003F6026" w14:paraId="397F78DC" w14:textId="77777777" w:rsidTr="005131CD">
        <w:trPr>
          <w:ins w:id="6" w:author="Archie Atherton 19114985" w:date="2024-02-24T16:04:00Z"/>
        </w:trPr>
        <w:tc>
          <w:tcPr>
            <w:tcW w:w="4814" w:type="dxa"/>
            <w:shd w:val="clear" w:color="auto" w:fill="auto"/>
          </w:tcPr>
          <w:p w14:paraId="02B502B9" w14:textId="77777777" w:rsidR="003F6026" w:rsidRPr="00C17372" w:rsidRDefault="003F6026" w:rsidP="006F437C">
            <w:pPr>
              <w:pStyle w:val="Textbody"/>
              <w:rPr>
                <w:ins w:id="7" w:author="Archie Atherton 19114985" w:date="2024-02-24T16:04:00Z"/>
                <w:b/>
                <w:bCs/>
              </w:rPr>
            </w:pPr>
            <w:r>
              <w:rPr>
                <w:b/>
                <w:bCs/>
              </w:rPr>
              <w:t>Player can walk on tiles</w:t>
            </w:r>
          </w:p>
        </w:tc>
        <w:tc>
          <w:tcPr>
            <w:tcW w:w="4814" w:type="dxa"/>
            <w:shd w:val="clear" w:color="auto" w:fill="auto"/>
          </w:tcPr>
          <w:p w14:paraId="753626E8" w14:textId="4AB62A43" w:rsidR="003F6026" w:rsidRDefault="00BC0C7E" w:rsidP="00BC0C7E">
            <w:pPr>
              <w:pStyle w:val="Textbody"/>
              <w:tabs>
                <w:tab w:val="left" w:pos="1143"/>
              </w:tabs>
              <w:rPr>
                <w:ins w:id="8" w:author="Archie Atherton 19114985" w:date="2024-02-24T16:04:00Z"/>
              </w:rPr>
            </w:pPr>
            <w:r>
              <w:t>Screen recording</w:t>
            </w:r>
            <w:r w:rsidR="00034DDB">
              <w:t xml:space="preserve"> of players walking and interacting with tiles</w:t>
            </w:r>
          </w:p>
        </w:tc>
      </w:tr>
      <w:tr w:rsidR="003F6026" w14:paraId="02CDCF1D" w14:textId="77777777" w:rsidTr="005131CD">
        <w:trPr>
          <w:ins w:id="9" w:author="Archie Atherton 19114985" w:date="2024-02-24T16:04:00Z"/>
        </w:trPr>
        <w:tc>
          <w:tcPr>
            <w:tcW w:w="4814" w:type="dxa"/>
            <w:shd w:val="clear" w:color="auto" w:fill="auto"/>
          </w:tcPr>
          <w:p w14:paraId="6A4C73F3" w14:textId="77777777" w:rsidR="003F6026" w:rsidRPr="00C17372" w:rsidRDefault="003F6026" w:rsidP="006F437C">
            <w:pPr>
              <w:pStyle w:val="Textbody"/>
              <w:rPr>
                <w:ins w:id="10" w:author="Archie Atherton 19114985" w:date="2024-02-24T16:04:00Z"/>
                <w:b/>
                <w:bCs/>
              </w:rPr>
            </w:pPr>
            <w:r>
              <w:rPr>
                <w:b/>
                <w:bCs/>
              </w:rPr>
              <w:t>Player can jump</w:t>
            </w:r>
          </w:p>
        </w:tc>
        <w:tc>
          <w:tcPr>
            <w:tcW w:w="4814" w:type="dxa"/>
            <w:shd w:val="clear" w:color="auto" w:fill="auto"/>
          </w:tcPr>
          <w:p w14:paraId="12091DED" w14:textId="4A8044B4" w:rsidR="003F6026" w:rsidRDefault="00BC0C7E" w:rsidP="00BC0C7E">
            <w:pPr>
              <w:pStyle w:val="Textbody"/>
              <w:tabs>
                <w:tab w:val="left" w:pos="1234"/>
              </w:tabs>
              <w:rPr>
                <w:ins w:id="11" w:author="Archie Atherton 19114985" w:date="2024-02-24T16:04:00Z"/>
              </w:rPr>
            </w:pPr>
            <w:r>
              <w:t xml:space="preserve">Screen recording </w:t>
            </w:r>
            <w:r w:rsidR="00034DDB">
              <w:t>of player jumping</w:t>
            </w:r>
          </w:p>
        </w:tc>
      </w:tr>
      <w:tr w:rsidR="003F6026" w14:paraId="3FA2B4D0" w14:textId="77777777" w:rsidTr="005131CD">
        <w:trPr>
          <w:ins w:id="12" w:author="Archie Atherton 19114985" w:date="2024-02-24T16:04:00Z"/>
        </w:trPr>
        <w:tc>
          <w:tcPr>
            <w:tcW w:w="4814" w:type="dxa"/>
            <w:shd w:val="clear" w:color="auto" w:fill="auto"/>
          </w:tcPr>
          <w:p w14:paraId="2C8F3FFD" w14:textId="77777777" w:rsidR="003F6026" w:rsidRPr="00C17372" w:rsidRDefault="003F6026" w:rsidP="006F437C">
            <w:pPr>
              <w:pStyle w:val="Textbody"/>
              <w:rPr>
                <w:ins w:id="13" w:author="Archie Atherton 19114985" w:date="2024-02-24T16:04:00Z"/>
                <w:b/>
                <w:bCs/>
              </w:rPr>
            </w:pPr>
            <w:r>
              <w:rPr>
                <w:b/>
                <w:bCs/>
              </w:rPr>
              <w:t>Player has animations</w:t>
            </w:r>
          </w:p>
        </w:tc>
        <w:tc>
          <w:tcPr>
            <w:tcW w:w="4814" w:type="dxa"/>
            <w:shd w:val="clear" w:color="auto" w:fill="auto"/>
          </w:tcPr>
          <w:p w14:paraId="0E968616" w14:textId="277F83C5" w:rsidR="003F6026" w:rsidRDefault="00BC0C7E" w:rsidP="006F437C">
            <w:pPr>
              <w:pStyle w:val="Textbody"/>
              <w:rPr>
                <w:ins w:id="14" w:author="Archie Atherton 19114985" w:date="2024-02-24T16:04:00Z"/>
              </w:rPr>
            </w:pPr>
            <w:r>
              <w:t>Screen recording</w:t>
            </w:r>
            <w:r w:rsidR="00034DDB">
              <w:t xml:space="preserve"> of player animations</w:t>
            </w:r>
          </w:p>
        </w:tc>
      </w:tr>
      <w:tr w:rsidR="003F6026" w14:paraId="08FF12D2" w14:textId="77777777" w:rsidTr="005131CD">
        <w:trPr>
          <w:ins w:id="15" w:author="Archie Atherton 19114985" w:date="2024-02-24T16:04:00Z"/>
        </w:trPr>
        <w:tc>
          <w:tcPr>
            <w:tcW w:w="4814" w:type="dxa"/>
            <w:shd w:val="clear" w:color="auto" w:fill="auto"/>
          </w:tcPr>
          <w:p w14:paraId="5FFF5997" w14:textId="77777777" w:rsidR="003F6026" w:rsidRPr="00C17372" w:rsidRDefault="003F6026" w:rsidP="006F437C">
            <w:pPr>
              <w:pStyle w:val="Textbody"/>
              <w:rPr>
                <w:ins w:id="16" w:author="Archie Atherton 19114985" w:date="2024-02-24T16:04:00Z"/>
                <w:b/>
                <w:bCs/>
              </w:rPr>
            </w:pPr>
            <w:r>
              <w:rPr>
                <w:b/>
                <w:bCs/>
              </w:rPr>
              <w:t xml:space="preserve">Player has different animations depending on movement </w:t>
            </w:r>
          </w:p>
        </w:tc>
        <w:tc>
          <w:tcPr>
            <w:tcW w:w="4814" w:type="dxa"/>
            <w:shd w:val="clear" w:color="auto" w:fill="auto"/>
          </w:tcPr>
          <w:p w14:paraId="621CE160" w14:textId="35383D47" w:rsidR="003F6026" w:rsidRDefault="00BC0C7E" w:rsidP="006F437C">
            <w:pPr>
              <w:pStyle w:val="Textbody"/>
              <w:rPr>
                <w:ins w:id="17" w:author="Archie Atherton 19114985" w:date="2024-02-24T16:04:00Z"/>
              </w:rPr>
            </w:pPr>
            <w:r>
              <w:t>Screen recording</w:t>
            </w:r>
            <w:r w:rsidR="00034DDB">
              <w:t xml:space="preserve"> of player animations changing as they erform different actions</w:t>
            </w:r>
          </w:p>
        </w:tc>
      </w:tr>
      <w:tr w:rsidR="003F6026" w14:paraId="6CF10819" w14:textId="77777777" w:rsidTr="005131CD">
        <w:trPr>
          <w:ins w:id="18" w:author="Archie Atherton 19114985" w:date="2024-02-24T16:04:00Z"/>
        </w:trPr>
        <w:tc>
          <w:tcPr>
            <w:tcW w:w="4814" w:type="dxa"/>
            <w:shd w:val="clear" w:color="auto" w:fill="auto"/>
          </w:tcPr>
          <w:p w14:paraId="3C81A7D4" w14:textId="77777777" w:rsidR="003F6026" w:rsidRPr="00C17372" w:rsidRDefault="003F6026" w:rsidP="006F437C">
            <w:pPr>
              <w:pStyle w:val="Textbody"/>
              <w:rPr>
                <w:ins w:id="19" w:author="Archie Atherton 19114985" w:date="2024-02-24T16:04:00Z"/>
                <w:b/>
                <w:bCs/>
              </w:rPr>
            </w:pPr>
            <w:r>
              <w:rPr>
                <w:b/>
                <w:bCs/>
              </w:rPr>
              <w:t>Enviroment has textures</w:t>
            </w:r>
          </w:p>
        </w:tc>
        <w:tc>
          <w:tcPr>
            <w:tcW w:w="4814" w:type="dxa"/>
            <w:shd w:val="clear" w:color="auto" w:fill="auto"/>
          </w:tcPr>
          <w:p w14:paraId="551049EE" w14:textId="37E46DC5" w:rsidR="003F6026" w:rsidRDefault="00DA0566" w:rsidP="006F437C">
            <w:pPr>
              <w:pStyle w:val="Textbody"/>
              <w:rPr>
                <w:ins w:id="20" w:author="Archie Atherton 19114985" w:date="2024-02-24T16:04:00Z"/>
              </w:rPr>
            </w:pPr>
            <w:r>
              <w:t>S</w:t>
            </w:r>
            <w:r w:rsidR="00BC0C7E">
              <w:t>cre</w:t>
            </w:r>
            <w:r>
              <w:t>enshot</w:t>
            </w:r>
            <w:r w:rsidR="00034DDB">
              <w:t xml:space="preserve"> of textures</w:t>
            </w:r>
          </w:p>
        </w:tc>
      </w:tr>
      <w:tr w:rsidR="003F6026" w14:paraId="57DE4EAD" w14:textId="77777777" w:rsidTr="005131CD">
        <w:trPr>
          <w:ins w:id="21" w:author="Archie Atherton 19114985" w:date="2024-02-24T16:04:00Z"/>
        </w:trPr>
        <w:tc>
          <w:tcPr>
            <w:tcW w:w="4814" w:type="dxa"/>
            <w:shd w:val="clear" w:color="auto" w:fill="auto"/>
          </w:tcPr>
          <w:p w14:paraId="75D0A2B6" w14:textId="77777777" w:rsidR="003F6026" w:rsidRPr="00C17372" w:rsidRDefault="003F6026" w:rsidP="006F437C">
            <w:pPr>
              <w:pStyle w:val="Textbody"/>
              <w:rPr>
                <w:ins w:id="22" w:author="Archie Atherton 19114985" w:date="2024-02-24T16:04:00Z"/>
                <w:b/>
                <w:bCs/>
              </w:rPr>
            </w:pPr>
            <w:r>
              <w:rPr>
                <w:b/>
                <w:bCs/>
              </w:rPr>
              <w:t>Enviroment can be destroyed</w:t>
            </w:r>
          </w:p>
        </w:tc>
        <w:tc>
          <w:tcPr>
            <w:tcW w:w="4814" w:type="dxa"/>
            <w:shd w:val="clear" w:color="auto" w:fill="auto"/>
          </w:tcPr>
          <w:p w14:paraId="5FFF153A" w14:textId="1E60469F" w:rsidR="003F6026" w:rsidRDefault="00DA0566" w:rsidP="006F437C">
            <w:pPr>
              <w:pStyle w:val="Textbody"/>
              <w:rPr>
                <w:ins w:id="23" w:author="Archie Atherton 19114985" w:date="2024-02-24T16:04:00Z"/>
              </w:rPr>
            </w:pPr>
            <w:r>
              <w:t>Screen recording</w:t>
            </w:r>
            <w:r w:rsidR="00034DDB">
              <w:t xml:space="preserve"> of destruction</w:t>
            </w:r>
          </w:p>
        </w:tc>
      </w:tr>
      <w:tr w:rsidR="003F6026" w14:paraId="372E7D3C" w14:textId="77777777" w:rsidTr="006F437C">
        <w:tc>
          <w:tcPr>
            <w:tcW w:w="4814" w:type="dxa"/>
          </w:tcPr>
          <w:p w14:paraId="067D1F50" w14:textId="77777777" w:rsidR="003F6026" w:rsidRDefault="003F6026" w:rsidP="006F437C">
            <w:pPr>
              <w:pStyle w:val="Textbody"/>
              <w:rPr>
                <w:b/>
                <w:bCs/>
              </w:rPr>
            </w:pPr>
            <w:r>
              <w:rPr>
                <w:b/>
                <w:bCs/>
              </w:rPr>
              <w:t>Tiles fragment when shot</w:t>
            </w:r>
          </w:p>
        </w:tc>
        <w:tc>
          <w:tcPr>
            <w:tcW w:w="4814" w:type="dxa"/>
          </w:tcPr>
          <w:p w14:paraId="0926F916" w14:textId="44EEB7F9" w:rsidR="003F6026" w:rsidRDefault="003E7684" w:rsidP="006F437C">
            <w:pPr>
              <w:pStyle w:val="Textbody"/>
            </w:pPr>
            <w:r>
              <w:t>Screen recording</w:t>
            </w:r>
          </w:p>
        </w:tc>
      </w:tr>
      <w:tr w:rsidR="003F6026" w14:paraId="55DBE9AB" w14:textId="77777777" w:rsidTr="006F437C">
        <w:tc>
          <w:tcPr>
            <w:tcW w:w="4814" w:type="dxa"/>
          </w:tcPr>
          <w:p w14:paraId="0D874223" w14:textId="77777777" w:rsidR="003F6026" w:rsidRDefault="003F6026" w:rsidP="006F437C">
            <w:pPr>
              <w:pStyle w:val="Textbody"/>
              <w:rPr>
                <w:b/>
                <w:bCs/>
              </w:rPr>
            </w:pPr>
            <w:r>
              <w:rPr>
                <w:b/>
                <w:bCs/>
              </w:rPr>
              <w:lastRenderedPageBreak/>
              <w:t>Game runs above 60 fps</w:t>
            </w:r>
          </w:p>
        </w:tc>
        <w:tc>
          <w:tcPr>
            <w:tcW w:w="4814" w:type="dxa"/>
          </w:tcPr>
          <w:p w14:paraId="1900FC4E" w14:textId="68ABFFE6" w:rsidR="003F6026" w:rsidRDefault="003E7684" w:rsidP="006F437C">
            <w:pPr>
              <w:pStyle w:val="Textbody"/>
            </w:pPr>
            <w:r>
              <w:t>This can be tested by printing the framerate very second to the terminal</w:t>
            </w:r>
            <w:r w:rsidR="001B5771">
              <w:t xml:space="preserve"> and providing evidence that the screen recording is </w:t>
            </w:r>
          </w:p>
        </w:tc>
      </w:tr>
      <w:tr w:rsidR="003F6026" w14:paraId="30D1BA1D" w14:textId="77777777" w:rsidTr="006F437C">
        <w:tc>
          <w:tcPr>
            <w:tcW w:w="4814" w:type="dxa"/>
          </w:tcPr>
          <w:p w14:paraId="70A01AD6" w14:textId="77777777" w:rsidR="003F6026" w:rsidRDefault="003F6026" w:rsidP="006F437C">
            <w:pPr>
              <w:pStyle w:val="Textbody"/>
              <w:rPr>
                <w:b/>
                <w:bCs/>
              </w:rPr>
            </w:pPr>
            <w:r>
              <w:rPr>
                <w:b/>
                <w:bCs/>
              </w:rPr>
              <w:t>Players can use controllers to play the game</w:t>
            </w:r>
          </w:p>
        </w:tc>
        <w:tc>
          <w:tcPr>
            <w:tcW w:w="4814" w:type="dxa"/>
          </w:tcPr>
          <w:p w14:paraId="49327C27" w14:textId="5ED65BA7" w:rsidR="003F6026" w:rsidRDefault="00FE4551" w:rsidP="001B5771">
            <w:pPr>
              <w:pStyle w:val="Textbody"/>
              <w:tabs>
                <w:tab w:val="left" w:pos="1166"/>
              </w:tabs>
            </w:pPr>
            <w:r>
              <w:t>Video evidence of controllers moving and shooting in the game</w:t>
            </w:r>
          </w:p>
        </w:tc>
      </w:tr>
      <w:tr w:rsidR="003F6026" w14:paraId="2EDD372C" w14:textId="77777777" w:rsidTr="006F437C">
        <w:tc>
          <w:tcPr>
            <w:tcW w:w="4814" w:type="dxa"/>
          </w:tcPr>
          <w:p w14:paraId="78DDAB1F" w14:textId="77777777" w:rsidR="003F6026" w:rsidRDefault="003F6026" w:rsidP="006F437C">
            <w:pPr>
              <w:pStyle w:val="Textbody"/>
              <w:rPr>
                <w:b/>
                <w:bCs/>
              </w:rPr>
            </w:pPr>
            <w:r>
              <w:rPr>
                <w:b/>
                <w:bCs/>
              </w:rPr>
              <w:t>Players can use keyboard to play the game</w:t>
            </w:r>
          </w:p>
        </w:tc>
        <w:tc>
          <w:tcPr>
            <w:tcW w:w="4814" w:type="dxa"/>
          </w:tcPr>
          <w:p w14:paraId="6AFAB421" w14:textId="2C1AC82D" w:rsidR="003F6026" w:rsidRDefault="00551899" w:rsidP="006F437C">
            <w:pPr>
              <w:pStyle w:val="Textbody"/>
            </w:pPr>
            <w:r>
              <w:t>Video evidence of a user controlling the game with the keyboard and mouse</w:t>
            </w:r>
          </w:p>
        </w:tc>
      </w:tr>
      <w:tr w:rsidR="003F6026" w14:paraId="1B15E881" w14:textId="77777777" w:rsidTr="006F437C">
        <w:tc>
          <w:tcPr>
            <w:tcW w:w="4814" w:type="dxa"/>
          </w:tcPr>
          <w:p w14:paraId="779A5D16" w14:textId="77777777" w:rsidR="003F6026" w:rsidRDefault="003F6026" w:rsidP="006F437C">
            <w:pPr>
              <w:pStyle w:val="Textbody"/>
              <w:rPr>
                <w:b/>
                <w:bCs/>
              </w:rPr>
            </w:pPr>
            <w:r>
              <w:rPr>
                <w:b/>
                <w:bCs/>
              </w:rPr>
              <w:t>Players can pick up weapons</w:t>
            </w:r>
          </w:p>
        </w:tc>
        <w:tc>
          <w:tcPr>
            <w:tcW w:w="4814" w:type="dxa"/>
          </w:tcPr>
          <w:p w14:paraId="77F2077B" w14:textId="4401EC83" w:rsidR="003F6026" w:rsidRDefault="00551899" w:rsidP="006F437C">
            <w:pPr>
              <w:pStyle w:val="Textbody"/>
            </w:pPr>
            <w:r>
              <w:t>Screen recording</w:t>
            </w:r>
          </w:p>
        </w:tc>
      </w:tr>
      <w:tr w:rsidR="003F6026" w14:paraId="140B2FE3" w14:textId="77777777" w:rsidTr="006F437C">
        <w:tc>
          <w:tcPr>
            <w:tcW w:w="4814" w:type="dxa"/>
          </w:tcPr>
          <w:p w14:paraId="32856937" w14:textId="77777777" w:rsidR="003F6026" w:rsidRDefault="003F6026" w:rsidP="006F437C">
            <w:pPr>
              <w:pStyle w:val="Textbody"/>
              <w:rPr>
                <w:b/>
                <w:bCs/>
              </w:rPr>
            </w:pPr>
            <w:r>
              <w:rPr>
                <w:b/>
                <w:bCs/>
              </w:rPr>
              <w:t>Players can use weapons</w:t>
            </w:r>
          </w:p>
        </w:tc>
        <w:tc>
          <w:tcPr>
            <w:tcW w:w="4814" w:type="dxa"/>
          </w:tcPr>
          <w:p w14:paraId="43224057" w14:textId="650FDD79" w:rsidR="003F6026" w:rsidRDefault="00812F2D" w:rsidP="006F437C">
            <w:pPr>
              <w:pStyle w:val="Textbody"/>
            </w:pPr>
            <w:r>
              <w:t>Screen recording</w:t>
            </w:r>
          </w:p>
        </w:tc>
      </w:tr>
      <w:tr w:rsidR="003F6026" w14:paraId="2087FE7D" w14:textId="77777777" w:rsidTr="006F437C">
        <w:tc>
          <w:tcPr>
            <w:tcW w:w="4814" w:type="dxa"/>
          </w:tcPr>
          <w:p w14:paraId="0C38C89F" w14:textId="77777777" w:rsidR="003F6026" w:rsidRDefault="003F6026" w:rsidP="006F437C">
            <w:pPr>
              <w:pStyle w:val="Textbody"/>
              <w:rPr>
                <w:b/>
                <w:bCs/>
              </w:rPr>
            </w:pPr>
            <w:r>
              <w:rPr>
                <w:b/>
                <w:bCs/>
              </w:rPr>
              <w:t>Bullets interact with the envirment</w:t>
            </w:r>
          </w:p>
        </w:tc>
        <w:tc>
          <w:tcPr>
            <w:tcW w:w="4814" w:type="dxa"/>
          </w:tcPr>
          <w:p w14:paraId="7975353B" w14:textId="184AF310" w:rsidR="003F6026" w:rsidRDefault="00812F2D" w:rsidP="006F437C">
            <w:pPr>
              <w:pStyle w:val="Textbody"/>
            </w:pPr>
            <w:r>
              <w:t>Screen recording</w:t>
            </w:r>
          </w:p>
        </w:tc>
      </w:tr>
      <w:tr w:rsidR="003F6026" w14:paraId="1BF18BCD" w14:textId="77777777" w:rsidTr="006F437C">
        <w:tc>
          <w:tcPr>
            <w:tcW w:w="4814" w:type="dxa"/>
          </w:tcPr>
          <w:p w14:paraId="1C3AC42C" w14:textId="77777777" w:rsidR="003F6026" w:rsidRDefault="003F6026" w:rsidP="006F437C">
            <w:pPr>
              <w:pStyle w:val="Textbody"/>
              <w:rPr>
                <w:b/>
                <w:bCs/>
              </w:rPr>
            </w:pPr>
            <w:r>
              <w:rPr>
                <w:b/>
                <w:bCs/>
              </w:rPr>
              <w:t>Players can see where they are aiming with the controller</w:t>
            </w:r>
          </w:p>
        </w:tc>
        <w:tc>
          <w:tcPr>
            <w:tcW w:w="4814" w:type="dxa"/>
          </w:tcPr>
          <w:p w14:paraId="15849FC2" w14:textId="291E6613" w:rsidR="003F6026" w:rsidRDefault="00812F2D" w:rsidP="006F437C">
            <w:pPr>
              <w:pStyle w:val="Textbody"/>
            </w:pPr>
            <w:r>
              <w:t>Screenshot</w:t>
            </w:r>
          </w:p>
        </w:tc>
      </w:tr>
      <w:tr w:rsidR="003F6026" w14:paraId="63537012" w14:textId="77777777" w:rsidTr="006F437C">
        <w:tc>
          <w:tcPr>
            <w:tcW w:w="4814" w:type="dxa"/>
          </w:tcPr>
          <w:p w14:paraId="1C8D0567" w14:textId="77777777" w:rsidR="003F6026" w:rsidRDefault="003F6026" w:rsidP="006F437C">
            <w:pPr>
              <w:pStyle w:val="Textbody"/>
              <w:rPr>
                <w:b/>
                <w:bCs/>
              </w:rPr>
            </w:pPr>
            <w:r>
              <w:rPr>
                <w:b/>
                <w:bCs/>
              </w:rPr>
              <w:t>Game has a working settings menu</w:t>
            </w:r>
          </w:p>
        </w:tc>
        <w:tc>
          <w:tcPr>
            <w:tcW w:w="4814" w:type="dxa"/>
          </w:tcPr>
          <w:p w14:paraId="6914F04C" w14:textId="68644DE5" w:rsidR="003F6026" w:rsidRDefault="00812F2D" w:rsidP="006F437C">
            <w:pPr>
              <w:pStyle w:val="Textbody"/>
            </w:pPr>
            <w:r>
              <w:t xml:space="preserve">Screen recording of the </w:t>
            </w:r>
            <w:r w:rsidR="00DB5F74">
              <w:t>settings menu changing settings such as audio volume</w:t>
            </w:r>
          </w:p>
        </w:tc>
      </w:tr>
      <w:tr w:rsidR="003F6026" w14:paraId="01882DF2" w14:textId="77777777" w:rsidTr="006F437C">
        <w:tc>
          <w:tcPr>
            <w:tcW w:w="4814" w:type="dxa"/>
          </w:tcPr>
          <w:p w14:paraId="12FF41ED" w14:textId="77777777" w:rsidR="003F6026" w:rsidRDefault="003F6026" w:rsidP="006F437C">
            <w:pPr>
              <w:pStyle w:val="Textbody"/>
              <w:rPr>
                <w:b/>
                <w:bCs/>
              </w:rPr>
            </w:pPr>
            <w:r>
              <w:rPr>
                <w:b/>
                <w:bCs/>
              </w:rPr>
              <w:t>Game has an entry menu</w:t>
            </w:r>
          </w:p>
        </w:tc>
        <w:tc>
          <w:tcPr>
            <w:tcW w:w="4814" w:type="dxa"/>
          </w:tcPr>
          <w:p w14:paraId="6590DD57" w14:textId="254F3A40" w:rsidR="003F6026" w:rsidRDefault="00DB5F74" w:rsidP="006F437C">
            <w:pPr>
              <w:pStyle w:val="Textbody"/>
            </w:pPr>
            <w:r>
              <w:t>Screenshot</w:t>
            </w:r>
          </w:p>
        </w:tc>
      </w:tr>
      <w:tr w:rsidR="003F6026" w14:paraId="7C7B7958" w14:textId="77777777" w:rsidTr="006F437C">
        <w:tc>
          <w:tcPr>
            <w:tcW w:w="4814" w:type="dxa"/>
          </w:tcPr>
          <w:p w14:paraId="6057607F" w14:textId="77777777" w:rsidR="003F6026" w:rsidRDefault="003F6026" w:rsidP="006F437C">
            <w:pPr>
              <w:pStyle w:val="Textbody"/>
              <w:rPr>
                <w:b/>
                <w:bCs/>
              </w:rPr>
            </w:pPr>
            <w:r>
              <w:rPr>
                <w:b/>
                <w:bCs/>
              </w:rPr>
              <w:t>Players can wall jump</w:t>
            </w:r>
          </w:p>
        </w:tc>
        <w:tc>
          <w:tcPr>
            <w:tcW w:w="4814" w:type="dxa"/>
          </w:tcPr>
          <w:p w14:paraId="131DE233" w14:textId="6B7A826A" w:rsidR="003F6026" w:rsidRDefault="00DB5F74" w:rsidP="006F437C">
            <w:pPr>
              <w:pStyle w:val="Textbody"/>
            </w:pPr>
            <w:r>
              <w:t>Screen recording</w:t>
            </w:r>
          </w:p>
        </w:tc>
      </w:tr>
      <w:tr w:rsidR="003F6026" w14:paraId="7BB0F17D" w14:textId="77777777" w:rsidTr="006F437C">
        <w:tc>
          <w:tcPr>
            <w:tcW w:w="4814" w:type="dxa"/>
          </w:tcPr>
          <w:p w14:paraId="27EB155D" w14:textId="77777777" w:rsidR="003F6026" w:rsidRDefault="003F6026" w:rsidP="006F437C">
            <w:pPr>
              <w:pStyle w:val="Textbody"/>
              <w:rPr>
                <w:b/>
                <w:bCs/>
              </w:rPr>
            </w:pPr>
            <w:r>
              <w:rPr>
                <w:b/>
                <w:bCs/>
              </w:rPr>
              <w:t>Bullets can be shot in any direction</w:t>
            </w:r>
          </w:p>
        </w:tc>
        <w:tc>
          <w:tcPr>
            <w:tcW w:w="4814" w:type="dxa"/>
          </w:tcPr>
          <w:p w14:paraId="009F55F3" w14:textId="05AEA6E4" w:rsidR="003F6026" w:rsidRDefault="00364BA0" w:rsidP="006F437C">
            <w:pPr>
              <w:pStyle w:val="Textbody"/>
            </w:pPr>
            <w:r>
              <w:t>Screen recording</w:t>
            </w:r>
          </w:p>
        </w:tc>
      </w:tr>
      <w:tr w:rsidR="003F6026" w14:paraId="46B6156F" w14:textId="77777777" w:rsidTr="006F437C">
        <w:tc>
          <w:tcPr>
            <w:tcW w:w="4814" w:type="dxa"/>
          </w:tcPr>
          <w:p w14:paraId="4E2D3AAD" w14:textId="77777777" w:rsidR="003F6026" w:rsidRDefault="003F6026" w:rsidP="006F437C">
            <w:pPr>
              <w:pStyle w:val="Textbody"/>
              <w:rPr>
                <w:b/>
                <w:bCs/>
              </w:rPr>
            </w:pPr>
            <w:r>
              <w:rPr>
                <w:b/>
                <w:bCs/>
              </w:rPr>
              <w:t>Animations depend on the direction the player is facing</w:t>
            </w:r>
          </w:p>
        </w:tc>
        <w:tc>
          <w:tcPr>
            <w:tcW w:w="4814" w:type="dxa"/>
          </w:tcPr>
          <w:p w14:paraId="3830E460" w14:textId="03F65F32" w:rsidR="003F6026" w:rsidRDefault="00364BA0" w:rsidP="006F437C">
            <w:pPr>
              <w:pStyle w:val="Textbody"/>
            </w:pPr>
            <w:r>
              <w:t>Screen recording</w:t>
            </w:r>
          </w:p>
        </w:tc>
      </w:tr>
      <w:tr w:rsidR="003F6026" w14:paraId="1F6743F3" w14:textId="77777777" w:rsidTr="006F437C">
        <w:tc>
          <w:tcPr>
            <w:tcW w:w="4814" w:type="dxa"/>
          </w:tcPr>
          <w:p w14:paraId="52612601" w14:textId="77777777" w:rsidR="003F6026" w:rsidRDefault="003F6026" w:rsidP="006F437C">
            <w:pPr>
              <w:pStyle w:val="Textbody"/>
              <w:rPr>
                <w:b/>
                <w:bCs/>
              </w:rPr>
            </w:pPr>
            <w:r>
              <w:rPr>
                <w:b/>
                <w:bCs/>
              </w:rPr>
              <w:t>Levels are loaded from secondary storage reliably</w:t>
            </w:r>
          </w:p>
        </w:tc>
        <w:tc>
          <w:tcPr>
            <w:tcW w:w="4814" w:type="dxa"/>
          </w:tcPr>
          <w:p w14:paraId="73FBD6AB" w14:textId="281ABA85" w:rsidR="003F6026" w:rsidRDefault="00364BA0" w:rsidP="006F437C">
            <w:pPr>
              <w:pStyle w:val="Textbody"/>
            </w:pPr>
            <w:r>
              <w:t>Screen shots of levels</w:t>
            </w:r>
            <w:r w:rsidR="00724633">
              <w:t xml:space="preserve"> </w:t>
            </w:r>
            <w:r w:rsidR="002C13AD">
              <w:t xml:space="preserve">after loading in </w:t>
            </w:r>
          </w:p>
        </w:tc>
      </w:tr>
      <w:tr w:rsidR="003F6026" w14:paraId="3CA40DBD" w14:textId="77777777" w:rsidTr="006F437C">
        <w:tc>
          <w:tcPr>
            <w:tcW w:w="4814" w:type="dxa"/>
          </w:tcPr>
          <w:p w14:paraId="57A6956C" w14:textId="77777777" w:rsidR="003F6026" w:rsidRDefault="003F6026" w:rsidP="006F437C">
            <w:pPr>
              <w:pStyle w:val="Textbody"/>
              <w:rPr>
                <w:b/>
                <w:bCs/>
              </w:rPr>
            </w:pPr>
            <w:r>
              <w:rPr>
                <w:b/>
                <w:bCs/>
              </w:rPr>
              <w:t>The next level is loaded when a player wins a round</w:t>
            </w:r>
          </w:p>
        </w:tc>
        <w:tc>
          <w:tcPr>
            <w:tcW w:w="4814" w:type="dxa"/>
          </w:tcPr>
          <w:p w14:paraId="2CBF2967" w14:textId="44C9441E" w:rsidR="003F6026" w:rsidRDefault="002C13AD" w:rsidP="006F437C">
            <w:pPr>
              <w:pStyle w:val="Textbody"/>
            </w:pPr>
            <w:r>
              <w:t>Screen recording</w:t>
            </w:r>
          </w:p>
        </w:tc>
      </w:tr>
      <w:tr w:rsidR="003F6026" w14:paraId="6A8BBAF6" w14:textId="77777777" w:rsidTr="006F437C">
        <w:tc>
          <w:tcPr>
            <w:tcW w:w="4814" w:type="dxa"/>
          </w:tcPr>
          <w:p w14:paraId="7CAFE3C6" w14:textId="77777777" w:rsidR="003F6026" w:rsidRDefault="003F6026" w:rsidP="006F437C">
            <w:pPr>
              <w:pStyle w:val="Textbody"/>
              <w:rPr>
                <w:b/>
                <w:bCs/>
              </w:rPr>
            </w:pPr>
            <w:r>
              <w:rPr>
                <w:b/>
                <w:bCs/>
              </w:rPr>
              <w:t>The winner of a round is anounced</w:t>
            </w:r>
          </w:p>
        </w:tc>
        <w:tc>
          <w:tcPr>
            <w:tcW w:w="4814" w:type="dxa"/>
          </w:tcPr>
          <w:p w14:paraId="02C21427" w14:textId="2709941B" w:rsidR="003F6026" w:rsidRDefault="00CD4506" w:rsidP="006F437C">
            <w:pPr>
              <w:pStyle w:val="Textbody"/>
            </w:pPr>
            <w:r>
              <w:t>Screen shot</w:t>
            </w:r>
          </w:p>
        </w:tc>
      </w:tr>
      <w:tr w:rsidR="003F6026" w14:paraId="7B4C3227" w14:textId="77777777" w:rsidTr="006F437C">
        <w:tc>
          <w:tcPr>
            <w:tcW w:w="4814" w:type="dxa"/>
          </w:tcPr>
          <w:p w14:paraId="0D906250" w14:textId="77777777" w:rsidR="003F6026" w:rsidRDefault="003F6026" w:rsidP="006F437C">
            <w:pPr>
              <w:pStyle w:val="Textbody"/>
              <w:rPr>
                <w:b/>
                <w:bCs/>
              </w:rPr>
            </w:pPr>
            <w:r>
              <w:rPr>
                <w:b/>
                <w:bCs/>
              </w:rPr>
              <w:t>The amount of wins a player has is shown</w:t>
            </w:r>
          </w:p>
        </w:tc>
        <w:tc>
          <w:tcPr>
            <w:tcW w:w="4814" w:type="dxa"/>
          </w:tcPr>
          <w:p w14:paraId="7718539A" w14:textId="21F55302" w:rsidR="003F6026" w:rsidRDefault="00CD4506" w:rsidP="006F437C">
            <w:pPr>
              <w:pStyle w:val="Textbody"/>
            </w:pPr>
            <w:r>
              <w:t>Screen shot</w:t>
            </w:r>
          </w:p>
        </w:tc>
      </w:tr>
    </w:tbl>
    <w:p w14:paraId="354E802F" w14:textId="77777777" w:rsidR="00A173BA" w:rsidRDefault="00A173BA" w:rsidP="00771E5F"/>
    <w:p w14:paraId="0467DC21" w14:textId="77777777" w:rsidR="00A173BA" w:rsidRDefault="00A173BA" w:rsidP="00A173BA"/>
    <w:p w14:paraId="508DF832" w14:textId="3F8CB92D" w:rsidR="00256299" w:rsidRDefault="00000000" w:rsidP="00256299">
      <w:pPr>
        <w:pStyle w:val="Heading1"/>
      </w:pPr>
      <w:r>
        <w:t>Design</w:t>
      </w:r>
    </w:p>
    <w:p w14:paraId="110B3796" w14:textId="77777777" w:rsidR="0050369E" w:rsidRPr="0050369E" w:rsidRDefault="0050369E" w:rsidP="005A2E9C"/>
    <w:p w14:paraId="27491C0F" w14:textId="3D138191" w:rsidR="006F38A3" w:rsidRDefault="006F38A3" w:rsidP="006F38A3">
      <w:pPr>
        <w:pStyle w:val="Heading2"/>
        <w:rPr>
          <w:rFonts w:hint="eastAsia"/>
        </w:rPr>
      </w:pPr>
      <w:r>
        <w:t>Flow Diagram</w:t>
      </w:r>
    </w:p>
    <w:p w14:paraId="301DF872" w14:textId="1B2F302E" w:rsidR="002A0C62" w:rsidRDefault="002A0C62" w:rsidP="002A0C62">
      <w:r>
        <w:t>This is a simplified diagram of how the game will work.</w:t>
      </w:r>
    </w:p>
    <w:p w14:paraId="73723945" w14:textId="77777777" w:rsidR="00DF1E2E" w:rsidRPr="002A0C62" w:rsidRDefault="00DF1E2E" w:rsidP="002A0C62"/>
    <w:p w14:paraId="315570B7" w14:textId="4C4223EA" w:rsidR="006F38A3" w:rsidRDefault="002A0C62" w:rsidP="006F38A3">
      <w:r>
        <w:rPr>
          <w:noProof/>
        </w:rPr>
        <w:lastRenderedPageBreak/>
        <w:drawing>
          <wp:inline distT="0" distB="0" distL="0" distR="0" wp14:anchorId="20689C14" wp14:editId="5A31FBAC">
            <wp:extent cx="2387600" cy="4826000"/>
            <wp:effectExtent l="0" t="0" r="0" b="0"/>
            <wp:docPr id="723553056"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53056" name="Picture 1" descr="A diagram of a g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387600" cy="4826000"/>
                    </a:xfrm>
                    <a:prstGeom prst="rect">
                      <a:avLst/>
                    </a:prstGeom>
                  </pic:spPr>
                </pic:pic>
              </a:graphicData>
            </a:graphic>
          </wp:inline>
        </w:drawing>
      </w:r>
    </w:p>
    <w:p w14:paraId="6F6750C6" w14:textId="77777777" w:rsidR="00581A5F" w:rsidRDefault="00581A5F" w:rsidP="006F38A3"/>
    <w:p w14:paraId="24E53A84" w14:textId="4AAE5A58" w:rsidR="002A0C62" w:rsidRPr="006F38A3" w:rsidRDefault="006915DA" w:rsidP="006F38A3">
      <w:r>
        <w:t>One</w:t>
      </w:r>
      <w:r w:rsidR="002A0C62">
        <w:t xml:space="preserve"> cycle is completed every frame until the game is closed. </w:t>
      </w:r>
    </w:p>
    <w:p w14:paraId="0E1F6152" w14:textId="60A54D0F" w:rsidR="002A70E5" w:rsidRDefault="00000000" w:rsidP="00E02441">
      <w:pPr>
        <w:pStyle w:val="Heading2"/>
        <w:rPr>
          <w:rFonts w:hint="eastAsia"/>
        </w:rPr>
      </w:pPr>
      <w:r>
        <w:t xml:space="preserve">The </w:t>
      </w:r>
      <w:r w:rsidR="0050369E">
        <w:t>B</w:t>
      </w:r>
      <w:r>
        <w:t xml:space="preserve">asic </w:t>
      </w:r>
      <w:r w:rsidR="0050369E">
        <w:t>M</w:t>
      </w:r>
      <w:r>
        <w:t>echanics</w:t>
      </w:r>
    </w:p>
    <w:p w14:paraId="64E54E32" w14:textId="3FF71E35" w:rsidR="002A70E5" w:rsidRDefault="00000000" w:rsidP="00E02441">
      <w:r>
        <w:t xml:space="preserve">The </w:t>
      </w:r>
      <w:r w:rsidR="00776D04">
        <w:t>P</w:t>
      </w:r>
      <w:r>
        <w:t xml:space="preserve">layers will be </w:t>
      </w:r>
      <w:r w:rsidR="0070451C">
        <w:t>initialized and loaded into the game</w:t>
      </w:r>
      <w:r>
        <w:t xml:space="preserve">. Weapons will be spawned by weapon spawners and the </w:t>
      </w:r>
      <w:r w:rsidR="00776D04">
        <w:t>P</w:t>
      </w:r>
      <w:r>
        <w:t xml:space="preserve">layer will be able to pick these </w:t>
      </w:r>
      <w:r w:rsidR="00776D04">
        <w:t>W</w:t>
      </w:r>
      <w:r>
        <w:t xml:space="preserve">eapons up. </w:t>
      </w:r>
      <w:r w:rsidR="00776D04">
        <w:t>Once there is only one Player alive the living player will be announced as the winner and the next round will be started</w:t>
      </w:r>
      <w:r>
        <w:t xml:space="preserve">. To start the next round a new level will be loaded, players </w:t>
      </w:r>
      <w:r w:rsidR="00287EAD">
        <w:t xml:space="preserve">will be </w:t>
      </w:r>
      <w:r>
        <w:t xml:space="preserve">respawned and all </w:t>
      </w:r>
      <w:r w:rsidR="00776D04">
        <w:t>Weapons</w:t>
      </w:r>
      <w:r>
        <w:t xml:space="preserve"> </w:t>
      </w:r>
      <w:r w:rsidR="00776D04">
        <w:t xml:space="preserve">and Bullets will </w:t>
      </w:r>
      <w:r>
        <w:t>will be removed.</w:t>
      </w:r>
    </w:p>
    <w:p w14:paraId="1DC83A7C" w14:textId="77777777" w:rsidR="0050369E" w:rsidRDefault="0050369E">
      <w:pPr>
        <w:pStyle w:val="Standard"/>
        <w:spacing w:before="360" w:after="240"/>
        <w:rPr>
          <w:rFonts w:eastAsia="Times New Roman" w:cs="Times New Roman"/>
          <w:b/>
          <w:color w:val="auto"/>
          <w:sz w:val="30"/>
        </w:rPr>
      </w:pPr>
    </w:p>
    <w:p w14:paraId="4BF5B1F9" w14:textId="6406833F" w:rsidR="002A70E5" w:rsidRDefault="00DF1E2E" w:rsidP="00E02441">
      <w:pPr>
        <w:pStyle w:val="Heading2"/>
        <w:rPr>
          <w:rFonts w:hint="eastAsia"/>
        </w:rPr>
      </w:pPr>
      <w:r>
        <w:t>Menu screen design</w:t>
      </w:r>
    </w:p>
    <w:p w14:paraId="2BB9872F" w14:textId="4A5A4603" w:rsidR="002A70E5" w:rsidRDefault="00000000" w:rsidP="00E02441">
      <w:r>
        <w:t xml:space="preserve">Below is a simple mock up for the games </w:t>
      </w:r>
      <w:r w:rsidR="0003235A">
        <w:t xml:space="preserve">starting </w:t>
      </w:r>
      <w:r>
        <w:t>menu screen:</w:t>
      </w:r>
    </w:p>
    <w:p w14:paraId="0783D4DE" w14:textId="2C01B5A0" w:rsidR="002A70E5" w:rsidRDefault="00000000" w:rsidP="00E02441">
      <w:r>
        <w:rPr>
          <w:noProof/>
        </w:rPr>
        <w:lastRenderedPageBreak/>
        <w:drawing>
          <wp:anchor distT="0" distB="0" distL="114300" distR="114300" simplePos="0" relativeHeight="13" behindDoc="0" locked="0" layoutInCell="1" allowOverlap="1" wp14:anchorId="71426E88" wp14:editId="3308A70A">
            <wp:simplePos x="0" y="0"/>
            <wp:positionH relativeFrom="column">
              <wp:posOffset>29210</wp:posOffset>
            </wp:positionH>
            <wp:positionV relativeFrom="paragraph">
              <wp:posOffset>16510</wp:posOffset>
            </wp:positionV>
            <wp:extent cx="5816600" cy="2870200"/>
            <wp:effectExtent l="0" t="0" r="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lum/>
                      <a:alphaModFix/>
                    </a:blip>
                    <a:srcRect r="4950" b="24949"/>
                    <a:stretch/>
                  </pic:blipFill>
                  <pic:spPr bwMode="auto">
                    <a:xfrm>
                      <a:off x="0" y="0"/>
                      <a:ext cx="5816600" cy="2870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players will be able to press </w:t>
      </w:r>
      <w:r w:rsidR="006915DA">
        <w:t>“</w:t>
      </w:r>
      <w:r>
        <w:t>X</w:t>
      </w:r>
      <w:r w:rsidR="006915DA">
        <w:t>”</w:t>
      </w:r>
      <w:r>
        <w:t xml:space="preserve"> on the controller</w:t>
      </w:r>
      <w:r w:rsidR="006915DA">
        <w:t xml:space="preserve"> or “E” on the keyboard</w:t>
      </w:r>
      <w:r>
        <w:t xml:space="preserve"> to ready up. Once all players have </w:t>
      </w:r>
      <w:r w:rsidR="006915DA">
        <w:t>readied up</w:t>
      </w:r>
      <w:r>
        <w:t xml:space="preserve"> the game will begin and the walls will disappear which will allow the players will be able to</w:t>
      </w:r>
      <w:r w:rsidR="006915DA">
        <w:t xml:space="preserve"> fight. Once there is a winner the game will start. </w:t>
      </w:r>
    </w:p>
    <w:p w14:paraId="678A045D" w14:textId="77777777" w:rsidR="002A70E5" w:rsidRDefault="002A70E5">
      <w:pPr>
        <w:pStyle w:val="Standard"/>
        <w:spacing w:before="360" w:after="240"/>
      </w:pPr>
    </w:p>
    <w:p w14:paraId="34D65B12" w14:textId="77777777" w:rsidR="002A70E5" w:rsidRDefault="00000000" w:rsidP="00E02441">
      <w:pPr>
        <w:pStyle w:val="Heading2"/>
        <w:rPr>
          <w:rFonts w:hint="eastAsia"/>
        </w:rPr>
      </w:pPr>
      <w:r>
        <w:t>Settings Menu Design</w:t>
      </w:r>
    </w:p>
    <w:p w14:paraId="1E70A1F9" w14:textId="522997C0" w:rsidR="002A70E5" w:rsidRDefault="00000000" w:rsidP="00E02441">
      <w:r w:rsidRPr="00E02441">
        <w:t xml:space="preserve">The settings menu will be accessible by either pressing the escape key on the keyboard or by pressing the </w:t>
      </w:r>
      <w:r w:rsidR="002C7B29">
        <w:t>“</w:t>
      </w:r>
      <w:r w:rsidRPr="00E02441">
        <w:t>start</w:t>
      </w:r>
      <w:r w:rsidR="002C7B29">
        <w:t>”</w:t>
      </w:r>
      <w:r w:rsidRPr="00E02441">
        <w:t xml:space="preserve"> </w:t>
      </w:r>
      <w:r w:rsidR="002C7B29">
        <w:t>button</w:t>
      </w:r>
      <w:r w:rsidRPr="00E02441">
        <w:t xml:space="preserve"> on the controller. This will pause the game and blur the screen then bring up some options over the top. The arrow button will take the player back to the game where they can continue playing. The report bug button will take the player to the GitHub page where they can submit a bug report which will allow for me to find more bugs in my game and improve it. I am aiming to make the settings menu simple to use as that will</w:t>
      </w:r>
      <w:r>
        <w:t xml:space="preserve"> kee</w:t>
      </w:r>
      <w:r w:rsidR="002C7B29">
        <w:t xml:space="preserve">ensure players spend as little time changing settings and spend more time playing the game increasing satisfaction with the game. </w:t>
      </w:r>
      <w:r w:rsidR="003F0B4A">
        <w:t xml:space="preserve"> Here is a mock up of the settings menu that I made with </w:t>
      </w:r>
      <w:r w:rsidR="00EF1F77">
        <w:t>C</w:t>
      </w:r>
      <w:r w:rsidR="003F0B4A">
        <w:t xml:space="preserve">anva. </w:t>
      </w:r>
    </w:p>
    <w:p w14:paraId="62029E87" w14:textId="77777777" w:rsidR="002A70E5" w:rsidRDefault="00000000">
      <w:pPr>
        <w:pStyle w:val="Standard"/>
      </w:pPr>
      <w:r>
        <w:rPr>
          <w:noProof/>
        </w:rPr>
        <w:lastRenderedPageBreak/>
        <w:drawing>
          <wp:anchor distT="0" distB="0" distL="114300" distR="114300" simplePos="0" relativeHeight="11" behindDoc="0" locked="0" layoutInCell="1" allowOverlap="1" wp14:anchorId="71824190" wp14:editId="2D1A2CA5">
            <wp:simplePos x="0" y="0"/>
            <wp:positionH relativeFrom="column">
              <wp:align>center</wp:align>
            </wp:positionH>
            <wp:positionV relativeFrom="paragraph">
              <wp:align>top</wp:align>
            </wp:positionV>
            <wp:extent cx="6120000" cy="3440520"/>
            <wp:effectExtent l="0" t="0" r="1400" b="1180"/>
            <wp:wrapSquare wrapText="bothSides"/>
            <wp:docPr id="2"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120000" cy="3440520"/>
                    </a:xfrm>
                    <a:prstGeom prst="rect">
                      <a:avLst/>
                    </a:prstGeom>
                    <a:noFill/>
                  </pic:spPr>
                </pic:pic>
              </a:graphicData>
            </a:graphic>
          </wp:anchor>
        </w:drawing>
      </w:r>
    </w:p>
    <w:p w14:paraId="19888F6A" w14:textId="77777777" w:rsidR="002A70E5" w:rsidRDefault="00000000" w:rsidP="00E02441">
      <w:r>
        <w:t>When the player clicks one of the buttons for display, audio or game options a second page will appear where they can change the options.</w:t>
      </w:r>
    </w:p>
    <w:p w14:paraId="26F29E57" w14:textId="77777777" w:rsidR="002A70E5" w:rsidRDefault="002A70E5">
      <w:pPr>
        <w:pStyle w:val="Standard"/>
      </w:pPr>
    </w:p>
    <w:p w14:paraId="59B80329" w14:textId="5739F983" w:rsidR="00E02441" w:rsidRPr="00D228B3" w:rsidRDefault="00000000" w:rsidP="00D228B3">
      <w:pPr>
        <w:pStyle w:val="Heading3"/>
        <w:rPr>
          <w:rFonts w:eastAsia="Times New Roman"/>
        </w:rPr>
      </w:pPr>
      <w:r>
        <w:rPr>
          <w:rFonts w:eastAsia="Times New Roman"/>
        </w:rPr>
        <w:t>Feedback from stakeholders</w:t>
      </w:r>
    </w:p>
    <w:p w14:paraId="5DCC0992" w14:textId="1191EDDE" w:rsidR="002A70E5" w:rsidRDefault="00000000" w:rsidP="00E02441">
      <w:r>
        <w:t>In a short interview with stakeholder</w:t>
      </w:r>
      <w:r w:rsidR="0045792C">
        <w:t>s</w:t>
      </w:r>
      <w:r w:rsidR="009215F7">
        <w:t xml:space="preserve"> </w:t>
      </w:r>
      <w:r w:rsidR="0045792C">
        <w:t xml:space="preserve">I asked </w:t>
      </w:r>
      <w:r w:rsidR="00D228B3">
        <w:t>about their opinions for the design. I sent both of them an email that said: “Attatched is an image of a basic design for the settings menu. What is your opinion on the design and do you think it is fitting for the platformer game that I am making”.</w:t>
      </w:r>
    </w:p>
    <w:p w14:paraId="29379DC1" w14:textId="77777777" w:rsidR="00D228B3" w:rsidRDefault="00D228B3" w:rsidP="00E02441"/>
    <w:p w14:paraId="38B3F4E5" w14:textId="04F905E5" w:rsidR="00D228B3" w:rsidRDefault="00D228B3" w:rsidP="00E02441">
      <w:r>
        <w:t>Matthew said: “I think the design is good and is simplistic which is all that I would want from a settings menu.”</w:t>
      </w:r>
    </w:p>
    <w:p w14:paraId="6EEF4AF9" w14:textId="77777777" w:rsidR="00D228B3" w:rsidRDefault="00D228B3" w:rsidP="00E02441"/>
    <w:p w14:paraId="6E406A2C" w14:textId="6E051CD0" w:rsidR="00D228B3" w:rsidRDefault="00D228B3" w:rsidP="00E02441">
      <w:r>
        <w:t>George said: “The settings menu looks minimilist and clean. I think it fits the game well.”</w:t>
      </w:r>
    </w:p>
    <w:p w14:paraId="12F95AF4" w14:textId="77777777" w:rsidR="004A2EFD" w:rsidRDefault="004A2EFD" w:rsidP="00E02441"/>
    <w:p w14:paraId="72E924CC" w14:textId="1B2C4710" w:rsidR="004A2EFD" w:rsidRDefault="004A2EFD" w:rsidP="00E02441">
      <w:r>
        <w:t xml:space="preserve">Overall the stakeholders were happy with the design of the settings menu and thought that it fit with the game. </w:t>
      </w:r>
    </w:p>
    <w:p w14:paraId="3E489507" w14:textId="77777777" w:rsidR="00E63938" w:rsidRDefault="00E63938" w:rsidP="00E63938"/>
    <w:p w14:paraId="268F34AE" w14:textId="7BCCA50C" w:rsidR="00E63938" w:rsidRDefault="00E63938" w:rsidP="00E63938">
      <w:pPr>
        <w:pStyle w:val="Heading2"/>
        <w:rPr>
          <w:rFonts w:hint="eastAsia"/>
        </w:rPr>
      </w:pPr>
      <w:r>
        <w:t>Creating the Settings Menu</w:t>
      </w:r>
    </w:p>
    <w:p w14:paraId="15554E0A" w14:textId="582D69B4" w:rsidR="00EA7268" w:rsidRPr="00E63938" w:rsidRDefault="00FD4042" w:rsidP="00E63938">
      <w:r>
        <w:t xml:space="preserve">I will be using Tkinter (a pygame library for UI design) for the settings menu as it has large amounts of documentation and there are many tutorial on YouTube and other websites on how to use it. This will aid in the development. Also it is a simple to use and well maintained python library so will continue to be </w:t>
      </w:r>
      <w:r>
        <w:lastRenderedPageBreak/>
        <w:t xml:space="preserve">useable with future python updates. </w:t>
      </w:r>
    </w:p>
    <w:p w14:paraId="7C7122ED" w14:textId="77777777" w:rsidR="00256299" w:rsidRDefault="00256299">
      <w:pPr>
        <w:pStyle w:val="Standard"/>
        <w:rPr>
          <w:rFonts w:eastAsia="Times New Roman" w:cs="Times New Roman"/>
          <w:b/>
          <w:color w:val="auto"/>
        </w:rPr>
      </w:pPr>
    </w:p>
    <w:p w14:paraId="1FCE14AE" w14:textId="77777777" w:rsidR="00CF78E6" w:rsidRPr="00244942" w:rsidRDefault="00CF78E6" w:rsidP="00CF78E6">
      <w:pPr>
        <w:pStyle w:val="Heading2"/>
        <w:rPr>
          <w:rFonts w:hint="eastAsia"/>
        </w:rPr>
      </w:pPr>
      <w:r>
        <w:t>File Structure</w:t>
      </w:r>
    </w:p>
    <w:p w14:paraId="3FFC2D61" w14:textId="77777777" w:rsidR="00CF78E6" w:rsidRDefault="00CF78E6" w:rsidP="00CF78E6">
      <w:pPr>
        <w:pStyle w:val="Heading3"/>
      </w:pPr>
      <w:r>
        <w:t>First Iteration</w:t>
      </w:r>
    </w:p>
    <w:p w14:paraId="4865B7BB" w14:textId="77777777" w:rsidR="00CF78E6" w:rsidRDefault="00CF78E6" w:rsidP="00CF78E6">
      <w:pPr>
        <w:pStyle w:val="Standard"/>
      </w:pPr>
    </w:p>
    <w:p w14:paraId="01466471" w14:textId="77777777" w:rsidR="00CF78E6" w:rsidRDefault="00CF78E6" w:rsidP="00CF78E6">
      <w:r>
        <w:t>The game will be stored in a python file called main. This will contain the functions and classes of the game. The game will largely use an object oriented programming style. I will use inheritance for many of the classes in the game.</w:t>
      </w:r>
    </w:p>
    <w:p w14:paraId="0487FEEC" w14:textId="77777777" w:rsidR="00CF78E6" w:rsidRDefault="00CF78E6" w:rsidP="00CF78E6">
      <w:pPr>
        <w:pStyle w:val="Standard"/>
      </w:pPr>
    </w:p>
    <w:p w14:paraId="704B5C3B" w14:textId="77777777" w:rsidR="00CF78E6" w:rsidRDefault="00CF78E6" w:rsidP="00CF78E6">
      <w:pPr>
        <w:pStyle w:val="Heading3"/>
      </w:pPr>
      <w:r>
        <w:t>Second Iteration</w:t>
      </w:r>
    </w:p>
    <w:p w14:paraId="161E2720" w14:textId="77777777" w:rsidR="00CF78E6" w:rsidRDefault="00CF78E6" w:rsidP="00CF78E6">
      <w:pPr>
        <w:pStyle w:val="Standard"/>
      </w:pPr>
    </w:p>
    <w:p w14:paraId="1DCFA934" w14:textId="77777777" w:rsidR="00CF78E6" w:rsidRDefault="00CF78E6" w:rsidP="00CF78E6">
      <w:r>
        <w:t xml:space="preserve">The games functions and classes will be stored in different python files and the files will be imported in places they are needed. This will mean that the code is more readable. For example Player class is stored in player.py. More readable code means that the rate of development is faster understanding and finding the necessary functions is faster. </w:t>
      </w:r>
    </w:p>
    <w:p w14:paraId="09D514E1" w14:textId="77777777" w:rsidR="002A70E5" w:rsidRDefault="002A70E5">
      <w:pPr>
        <w:pStyle w:val="Standard"/>
        <w:rPr>
          <w:rFonts w:eastAsia="Times New Roman" w:cs="Times New Roman"/>
          <w:b/>
          <w:color w:val="auto"/>
        </w:rPr>
      </w:pPr>
    </w:p>
    <w:p w14:paraId="3175682D" w14:textId="77777777" w:rsidR="00CF78E6" w:rsidRDefault="00CF78E6" w:rsidP="00CF78E6">
      <w:pPr>
        <w:pStyle w:val="Heading2"/>
        <w:rPr>
          <w:rFonts w:hint="eastAsia"/>
        </w:rPr>
      </w:pPr>
      <w:r>
        <w:t>Connecting interface devices</w:t>
      </w:r>
    </w:p>
    <w:p w14:paraId="002A5A0C" w14:textId="77777777" w:rsidR="00CF78E6" w:rsidRDefault="00CF78E6" w:rsidP="00CF78E6">
      <w:r>
        <w:t>The game will use controllers and keyboard to interface with the game. The users can choose what they want to interface with the game with by pressing a button on the keyboard to use it or by connecting a controller to use controllers. This can all be done in the loading menu. The loading menu will prompt the user on what they want to use. A prompt to press any key or connect a controller should be sufficient. Once all the players have pressed a button (e.g. the X button on controller or the E key on keyboard) the game will start. The players will be put into the first level.</w:t>
      </w:r>
    </w:p>
    <w:p w14:paraId="65F2DF82" w14:textId="77777777" w:rsidR="00CF78E6" w:rsidRDefault="00CF78E6">
      <w:pPr>
        <w:pStyle w:val="Standard"/>
        <w:rPr>
          <w:rFonts w:eastAsia="Times New Roman" w:cs="Times New Roman"/>
          <w:b/>
          <w:color w:val="auto"/>
        </w:rPr>
      </w:pPr>
    </w:p>
    <w:p w14:paraId="5045F0AB" w14:textId="09DE209E" w:rsidR="00CF78E6" w:rsidRDefault="00CF78E6" w:rsidP="00CF78E6">
      <w:r>
        <w:t xml:space="preserve">The benefit of allowing controller and keyboard inputs is that it increases the amount of people that can play as some people do not have controllers. Also it allows those with both a controller and a keyboard and mouse to choose their favourite input method. The downside is that it means more input need to be added. </w:t>
      </w:r>
    </w:p>
    <w:p w14:paraId="7C38B9EC" w14:textId="15CC7DDC" w:rsidR="00181D35" w:rsidRDefault="00181D35" w:rsidP="00181D35">
      <w:pPr>
        <w:pStyle w:val="Heading2"/>
        <w:rPr>
          <w:rFonts w:hint="eastAsia"/>
        </w:rPr>
      </w:pPr>
      <w:r>
        <w:t>Data structures of my program</w:t>
      </w:r>
    </w:p>
    <w:p w14:paraId="10B1355C" w14:textId="3087EFFC" w:rsidR="00521845" w:rsidRDefault="00DF1E2E" w:rsidP="00181D35">
      <w:r>
        <w:t xml:space="preserve">I will largely be using an object oriented aproach to my game. This is because many of the components are best represented as objects e.g. players. </w:t>
      </w:r>
      <w:r w:rsidR="00181D35">
        <w:t xml:space="preserve">Here </w:t>
      </w:r>
      <w:r w:rsidR="00521845">
        <w:t>are some</w:t>
      </w:r>
      <w:r w:rsidR="00181D35">
        <w:t xml:space="preserve"> abstracted diagram of the data structures of my game:</w:t>
      </w:r>
    </w:p>
    <w:p w14:paraId="070CA8A9" w14:textId="77777777" w:rsidR="00521845" w:rsidRDefault="00521845" w:rsidP="00181D35"/>
    <w:p w14:paraId="14BC6993" w14:textId="06402E84" w:rsidR="00521845" w:rsidRDefault="00521845" w:rsidP="00521845">
      <w:pPr>
        <w:pStyle w:val="Heading3"/>
      </w:pPr>
      <w:r>
        <w:lastRenderedPageBreak/>
        <w:t>Classes that inherit pygame.sprite.Sprite</w:t>
      </w:r>
    </w:p>
    <w:p w14:paraId="66F8D56E" w14:textId="77777777" w:rsidR="00521845" w:rsidRPr="00521845" w:rsidRDefault="00521845" w:rsidP="00521845"/>
    <w:p w14:paraId="4B467227" w14:textId="36D7D272" w:rsidR="00181D35" w:rsidRDefault="00521845" w:rsidP="00181D35">
      <w:r>
        <w:rPr>
          <w:noProof/>
        </w:rPr>
        <w:drawing>
          <wp:inline distT="0" distB="0" distL="0" distR="0" wp14:anchorId="5360A46A" wp14:editId="676F608C">
            <wp:extent cx="4965700" cy="4368800"/>
            <wp:effectExtent l="0" t="0" r="0" b="0"/>
            <wp:docPr id="1975057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57052"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965700" cy="4368800"/>
                    </a:xfrm>
                    <a:prstGeom prst="rect">
                      <a:avLst/>
                    </a:prstGeom>
                  </pic:spPr>
                </pic:pic>
              </a:graphicData>
            </a:graphic>
          </wp:inline>
        </w:drawing>
      </w:r>
    </w:p>
    <w:p w14:paraId="2D1CBD1A" w14:textId="428F4EE2" w:rsidR="00BD241C" w:rsidRDefault="007C3733" w:rsidP="00181D35">
      <w:r>
        <w:t xml:space="preserve">Pygame sprites are classes that have many features </w:t>
      </w:r>
      <w:r w:rsidR="0060312C">
        <w:t>such as sprite groups which makes rendering many sprite</w:t>
      </w:r>
      <w:r w:rsidR="00287EAD">
        <w:t>s</w:t>
      </w:r>
      <w:r w:rsidR="0060312C">
        <w:t xml:space="preserve"> to the screen far easier. </w:t>
      </w:r>
      <w:r w:rsidR="00FD0865">
        <w:t xml:space="preserve">For the weapons I chose to create one superclass that all weapons inherite as this reduces the amount of repetition in the code. </w:t>
      </w:r>
    </w:p>
    <w:p w14:paraId="49FAAC77" w14:textId="77777777" w:rsidR="0060312C" w:rsidRDefault="0060312C" w:rsidP="00181D35"/>
    <w:p w14:paraId="1764E69A" w14:textId="0C95CC50" w:rsidR="00521845" w:rsidRDefault="00521845" w:rsidP="00521845">
      <w:pPr>
        <w:pStyle w:val="Heading3"/>
      </w:pPr>
      <w:r>
        <w:t>Other classes</w:t>
      </w:r>
    </w:p>
    <w:p w14:paraId="79C76572" w14:textId="1D4C1A25" w:rsidR="00954F1D" w:rsidRPr="00DF1E2E" w:rsidRDefault="00FD0865" w:rsidP="00DF1E2E">
      <w:pPr>
        <w:pStyle w:val="Heading3"/>
        <w:rPr>
          <w:u w:val="none"/>
        </w:rPr>
      </w:pPr>
      <w:r w:rsidRPr="00DF1E2E">
        <w:rPr>
          <w:u w:val="none"/>
        </w:rPr>
        <w:t>First Iteration</w:t>
      </w:r>
    </w:p>
    <w:p w14:paraId="59C12E39" w14:textId="34C3925F" w:rsidR="00954F1D" w:rsidRPr="00954F1D" w:rsidRDefault="00954F1D" w:rsidP="00FD0865">
      <w:r>
        <w:t xml:space="preserve">In the first iteration of design I stored all the functions and information in each level. Each level has its own set of players, guns and tiles. The levels are all created by a function in the main loop. The levels are stored in a list in the main loop and a counter decides on which </w:t>
      </w:r>
      <w:r w:rsidR="00067055">
        <w:t xml:space="preserve">level to run. </w:t>
      </w:r>
    </w:p>
    <w:p w14:paraId="78342280" w14:textId="4386F079" w:rsidR="00FD0865" w:rsidRPr="00FD0865" w:rsidRDefault="00954F1D" w:rsidP="00FD0865">
      <w:pPr>
        <w:rPr>
          <w:b/>
          <w:bCs/>
        </w:rPr>
      </w:pPr>
      <w:r>
        <w:rPr>
          <w:noProof/>
        </w:rPr>
        <w:lastRenderedPageBreak/>
        <w:drawing>
          <wp:anchor distT="0" distB="0" distL="114300" distR="114300" simplePos="0" relativeHeight="251658240" behindDoc="0" locked="0" layoutInCell="1" allowOverlap="1" wp14:anchorId="1C146E35" wp14:editId="7A630636">
            <wp:simplePos x="0" y="0"/>
            <wp:positionH relativeFrom="column">
              <wp:posOffset>92710</wp:posOffset>
            </wp:positionH>
            <wp:positionV relativeFrom="paragraph">
              <wp:posOffset>45720</wp:posOffset>
            </wp:positionV>
            <wp:extent cx="1473200" cy="3111500"/>
            <wp:effectExtent l="0" t="0" r="0" b="0"/>
            <wp:wrapThrough wrapText="bothSides">
              <wp:wrapPolygon edited="0">
                <wp:start x="0" y="0"/>
                <wp:lineTo x="0" y="21512"/>
                <wp:lineTo x="21414" y="21512"/>
                <wp:lineTo x="21414" y="0"/>
                <wp:lineTo x="0" y="0"/>
              </wp:wrapPolygon>
            </wp:wrapThrough>
            <wp:docPr id="1119056166"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56166" name="Picture 3" descr="A screen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473200" cy="3111500"/>
                    </a:xfrm>
                    <a:prstGeom prst="rect">
                      <a:avLst/>
                    </a:prstGeom>
                  </pic:spPr>
                </pic:pic>
              </a:graphicData>
            </a:graphic>
            <wp14:sizeRelH relativeFrom="page">
              <wp14:pctWidth>0</wp14:pctWidth>
            </wp14:sizeRelH>
            <wp14:sizeRelV relativeFrom="page">
              <wp14:pctHeight>0</wp14:pctHeight>
            </wp14:sizeRelV>
          </wp:anchor>
        </w:drawing>
      </w:r>
    </w:p>
    <w:p w14:paraId="6BE093F8" w14:textId="419D7715" w:rsidR="00FD0865" w:rsidRDefault="00FD0865" w:rsidP="00FD0865"/>
    <w:p w14:paraId="0CA4D633" w14:textId="77777777" w:rsidR="00954F1D" w:rsidRDefault="00954F1D" w:rsidP="00FD0865"/>
    <w:p w14:paraId="14EC32B4" w14:textId="77777777" w:rsidR="00954F1D" w:rsidRDefault="00954F1D" w:rsidP="00FD0865"/>
    <w:p w14:paraId="41AE41BB" w14:textId="77777777" w:rsidR="00954F1D" w:rsidRDefault="00954F1D" w:rsidP="00FD0865"/>
    <w:p w14:paraId="41A0A174" w14:textId="77777777" w:rsidR="00954F1D" w:rsidRDefault="00954F1D" w:rsidP="00FD0865"/>
    <w:p w14:paraId="3030183E" w14:textId="77777777" w:rsidR="00954F1D" w:rsidRDefault="00954F1D" w:rsidP="00FD0865"/>
    <w:p w14:paraId="7A1B5769" w14:textId="77777777" w:rsidR="00954F1D" w:rsidRDefault="00954F1D" w:rsidP="00FD0865"/>
    <w:p w14:paraId="31A311CE" w14:textId="77777777" w:rsidR="00954F1D" w:rsidRDefault="00954F1D" w:rsidP="00FD0865"/>
    <w:p w14:paraId="0136234F" w14:textId="77777777" w:rsidR="00954F1D" w:rsidRDefault="00954F1D" w:rsidP="00FD0865"/>
    <w:p w14:paraId="2241F0F6" w14:textId="77777777" w:rsidR="00954F1D" w:rsidRDefault="00954F1D" w:rsidP="00FD0865"/>
    <w:p w14:paraId="32CE9593" w14:textId="77777777" w:rsidR="00954F1D" w:rsidRDefault="00954F1D" w:rsidP="00FD0865"/>
    <w:p w14:paraId="7106ACAB" w14:textId="77777777" w:rsidR="005822C1" w:rsidRDefault="005822C1" w:rsidP="00FD0865"/>
    <w:p w14:paraId="3479176F" w14:textId="77777777" w:rsidR="00954F1D" w:rsidRDefault="00954F1D" w:rsidP="00FD0865"/>
    <w:p w14:paraId="665EAB55" w14:textId="6F4BA1B1" w:rsidR="007C3733" w:rsidRPr="005822C1" w:rsidRDefault="00FD0865" w:rsidP="00422001">
      <w:pPr>
        <w:pStyle w:val="Heading3"/>
        <w:rPr>
          <w:u w:val="none"/>
        </w:rPr>
      </w:pPr>
      <w:r w:rsidRPr="005822C1">
        <w:rPr>
          <w:u w:val="none"/>
        </w:rPr>
        <w:t>Second Iteration</w:t>
      </w:r>
    </w:p>
    <w:p w14:paraId="7C8062A7" w14:textId="4B228896" w:rsidR="00FD0865" w:rsidRPr="0017556D" w:rsidRDefault="00067055" w:rsidP="007C3733">
      <w:pPr>
        <w:rPr>
          <w:color w:val="000000" w:themeColor="text1"/>
        </w:rPr>
      </w:pPr>
      <w:r>
        <w:t xml:space="preserve">The levels are stored in a separate Level class which stores the tiles for the game and other parts that are specific to each level. These levels are stored </w:t>
      </w:r>
      <w:r w:rsidR="00B3117E">
        <w:t xml:space="preserve">within a list </w:t>
      </w:r>
      <w:r>
        <w:t>in the Game class.</w:t>
      </w:r>
      <w:r w:rsidR="00B3117E">
        <w:t xml:space="preserve"> This allows for the same players to be used in different levels which makes the development of the game easier. </w:t>
      </w:r>
    </w:p>
    <w:p w14:paraId="7D12E5A1" w14:textId="283D5393" w:rsidR="00181D35" w:rsidRDefault="0060312C" w:rsidP="00181D35">
      <w:r>
        <w:rPr>
          <w:noProof/>
        </w:rPr>
        <w:drawing>
          <wp:inline distT="0" distB="0" distL="0" distR="0" wp14:anchorId="7A2AE333" wp14:editId="71190B26">
            <wp:extent cx="2387600" cy="2552700"/>
            <wp:effectExtent l="0" t="0" r="0" b="0"/>
            <wp:docPr id="1729813149"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13149" name="Picture 2" descr="A screenshot of a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387600" cy="2552700"/>
                    </a:xfrm>
                    <a:prstGeom prst="rect">
                      <a:avLst/>
                    </a:prstGeom>
                  </pic:spPr>
                </pic:pic>
              </a:graphicData>
            </a:graphic>
          </wp:inline>
        </w:drawing>
      </w:r>
    </w:p>
    <w:p w14:paraId="36E2FC2A" w14:textId="77777777" w:rsidR="00DF1E2E" w:rsidRPr="00DF1E2E" w:rsidRDefault="00DF1E2E" w:rsidP="00DF1E2E"/>
    <w:p w14:paraId="4CE46D98" w14:textId="4760556E" w:rsidR="00DF1E2E" w:rsidRPr="0032435D" w:rsidRDefault="00DF1E2E" w:rsidP="0032435D">
      <w:pPr>
        <w:pStyle w:val="Heading2"/>
        <w:rPr>
          <w:rFonts w:hint="eastAsia"/>
        </w:rPr>
      </w:pPr>
      <w:r w:rsidRPr="0032435D">
        <w:t>Algorithms</w:t>
      </w:r>
    </w:p>
    <w:p w14:paraId="3D675373" w14:textId="4D05703D" w:rsidR="00B216EA" w:rsidRPr="00B216EA" w:rsidRDefault="0032435D" w:rsidP="0032435D">
      <w:r>
        <w:t xml:space="preserve">The </w:t>
      </w:r>
      <w:r w:rsidR="003A3867">
        <w:t>program will be made up of many smaller algorithms that will each combine to make the larger program. Decomposition will be used to break the program into the many parts. Object oriented programming paradigms will also be used for encapsulation to contain some parts of the program within others. Below are the many algorithms that will make up the program</w:t>
      </w:r>
    </w:p>
    <w:p w14:paraId="71F5EC92" w14:textId="69B9C86F" w:rsidR="000541DD" w:rsidRDefault="000541DD" w:rsidP="000541DD">
      <w:pPr>
        <w:pStyle w:val="Heading2"/>
        <w:rPr>
          <w:rFonts w:hint="eastAsia"/>
        </w:rPr>
      </w:pPr>
      <w:r>
        <w:lastRenderedPageBreak/>
        <w:t>Main loop</w:t>
      </w:r>
    </w:p>
    <w:p w14:paraId="3A499ED3" w14:textId="0AA05594" w:rsidR="000541DD" w:rsidRDefault="000541DD" w:rsidP="000541DD">
      <w:r>
        <w:t>The main loop is run every frame</w:t>
      </w:r>
      <w:r w:rsidR="000D2E26">
        <w:t>. This is</w:t>
      </w:r>
      <w:r w:rsidR="0010000F">
        <w:t xml:space="preserve"> where the game.run() method is called which calls other methods within it. </w:t>
      </w:r>
      <w:r w:rsidR="009E656C">
        <w:t xml:space="preserve">Here is the psuedo code for the functions </w:t>
      </w:r>
      <w:r w:rsidR="0032435D">
        <w:t>:</w:t>
      </w:r>
    </w:p>
    <w:p w14:paraId="08512286" w14:textId="77777777" w:rsidR="0010000F" w:rsidRDefault="0010000F" w:rsidP="000541DD"/>
    <w:p w14:paraId="2C68BBC4" w14:textId="77777777" w:rsidR="009E656C" w:rsidRDefault="009E656C" w:rsidP="0010000F">
      <w:pPr>
        <w:pStyle w:val="Title"/>
      </w:pPr>
    </w:p>
    <w:p w14:paraId="6F9B8867" w14:textId="2C5615BA" w:rsidR="009E656C" w:rsidRDefault="0032435D" w:rsidP="0010000F">
      <w:pPr>
        <w:pStyle w:val="Title"/>
      </w:pPr>
      <w:r>
        <w:t>pygame.init()</w:t>
      </w:r>
    </w:p>
    <w:p w14:paraId="0A2DBA13" w14:textId="0459E929" w:rsidR="0032435D" w:rsidRPr="0032435D" w:rsidRDefault="0032435D" w:rsidP="0032435D">
      <w:pPr>
        <w:pStyle w:val="Title"/>
      </w:pPr>
      <w:r>
        <w:t>screen = pygame.surface.Surface()</w:t>
      </w:r>
    </w:p>
    <w:p w14:paraId="1878EC19" w14:textId="77777777" w:rsidR="009E656C" w:rsidRDefault="009E656C" w:rsidP="0010000F">
      <w:pPr>
        <w:pStyle w:val="Title"/>
      </w:pPr>
    </w:p>
    <w:p w14:paraId="4A8A02EF" w14:textId="3CCCD0F4" w:rsidR="0010000F" w:rsidRDefault="009E656C" w:rsidP="0010000F">
      <w:pPr>
        <w:pStyle w:val="Title"/>
      </w:pPr>
      <w:r>
        <w:t>r</w:t>
      </w:r>
      <w:r w:rsidR="0010000F">
        <w:t>unning == true</w:t>
      </w:r>
    </w:p>
    <w:p w14:paraId="1CDE4836" w14:textId="5CE73D51" w:rsidR="0010000F" w:rsidRDefault="0010000F" w:rsidP="0010000F">
      <w:pPr>
        <w:pStyle w:val="Title"/>
      </w:pPr>
      <w:r>
        <w:t>while running:</w:t>
      </w:r>
    </w:p>
    <w:p w14:paraId="56704371" w14:textId="3E0378CB" w:rsidR="0010000F" w:rsidRDefault="0010000F" w:rsidP="0010000F">
      <w:pPr>
        <w:pStyle w:val="Title"/>
      </w:pPr>
      <w:r>
        <w:tab/>
        <w:t>for event in events:</w:t>
      </w:r>
    </w:p>
    <w:p w14:paraId="2D39E2E0" w14:textId="0D133FF2" w:rsidR="0010000F" w:rsidRDefault="0010000F" w:rsidP="0010000F">
      <w:pPr>
        <w:pStyle w:val="Title"/>
      </w:pPr>
      <w:r>
        <w:tab/>
      </w:r>
      <w:r>
        <w:tab/>
        <w:t>if event == QUIT:</w:t>
      </w:r>
    </w:p>
    <w:p w14:paraId="3CF80B70" w14:textId="2B2E6DD4" w:rsidR="0010000F" w:rsidRDefault="0010000F" w:rsidP="0010000F">
      <w:pPr>
        <w:pStyle w:val="Title"/>
      </w:pPr>
      <w:r>
        <w:tab/>
      </w:r>
      <w:r>
        <w:tab/>
      </w:r>
      <w:r>
        <w:tab/>
        <w:t>running = false</w:t>
      </w:r>
    </w:p>
    <w:p w14:paraId="187EF85B" w14:textId="154678D1" w:rsidR="0010000F" w:rsidRDefault="0010000F" w:rsidP="0010000F">
      <w:pPr>
        <w:pStyle w:val="Title"/>
      </w:pPr>
      <w:r>
        <w:tab/>
      </w:r>
      <w:r>
        <w:tab/>
      </w:r>
      <w:r>
        <w:tab/>
        <w:t>break</w:t>
      </w:r>
    </w:p>
    <w:p w14:paraId="47B593B7" w14:textId="0EF32242" w:rsidR="0010000F" w:rsidRDefault="0010000F" w:rsidP="0010000F">
      <w:pPr>
        <w:pStyle w:val="Title"/>
      </w:pPr>
      <w:r>
        <w:tab/>
        <w:t>game.run(</w:t>
      </w:r>
      <w:r w:rsidR="0032435D">
        <w:t>screen</w:t>
      </w:r>
      <w:r>
        <w:t>)</w:t>
      </w:r>
    </w:p>
    <w:p w14:paraId="44EE4027" w14:textId="77777777" w:rsidR="0032435D" w:rsidRPr="0032435D" w:rsidRDefault="0032435D" w:rsidP="0032435D">
      <w:pPr>
        <w:pStyle w:val="BodyText"/>
      </w:pPr>
    </w:p>
    <w:p w14:paraId="4E8EB129" w14:textId="087A1E9E" w:rsidR="002A70E5" w:rsidRDefault="00000000" w:rsidP="00DF1E2E">
      <w:pPr>
        <w:pStyle w:val="Heading2"/>
        <w:rPr>
          <w:rFonts w:hint="eastAsia"/>
        </w:rPr>
      </w:pPr>
      <w:r>
        <w:t>Destructible Enviroment</w:t>
      </w:r>
    </w:p>
    <w:p w14:paraId="532F5F4A" w14:textId="5BC40DCB" w:rsidR="002A70E5" w:rsidRDefault="00256299" w:rsidP="00E02441">
      <w:r>
        <w:rPr>
          <w:noProof/>
        </w:rPr>
        <w:drawing>
          <wp:anchor distT="0" distB="0" distL="114300" distR="114300" simplePos="0" relativeHeight="12" behindDoc="0" locked="0" layoutInCell="1" allowOverlap="1" wp14:anchorId="602F8F2E" wp14:editId="13BE3799">
            <wp:simplePos x="0" y="0"/>
            <wp:positionH relativeFrom="column">
              <wp:posOffset>4025900</wp:posOffset>
            </wp:positionH>
            <wp:positionV relativeFrom="paragraph">
              <wp:posOffset>1243965</wp:posOffset>
            </wp:positionV>
            <wp:extent cx="2260440" cy="2169720"/>
            <wp:effectExtent l="0" t="0" r="160" b="1980"/>
            <wp:wrapSquare wrapText="bothSides"/>
            <wp:docPr id="3"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l="15489" t="13139" r="10384" b="31861"/>
                    <a:stretch>
                      <a:fillRect/>
                    </a:stretch>
                  </pic:blipFill>
                  <pic:spPr>
                    <a:xfrm>
                      <a:off x="0" y="0"/>
                      <a:ext cx="2260440" cy="2169720"/>
                    </a:xfrm>
                    <a:prstGeom prst="rect">
                      <a:avLst/>
                    </a:prstGeom>
                    <a:noFill/>
                  </pic:spPr>
                </pic:pic>
              </a:graphicData>
            </a:graphic>
          </wp:anchor>
        </w:drawing>
      </w:r>
      <w:r>
        <w:t>In my game I want the tiles that make up the game to be destructible. This means that when shot the tile will break into pieces and fall. To do this I will implement a function that removes a tile if it is impacted by a projectile. The tile will be replaced with some pieces that interact with the tiles around it. To do the interactions with the tiles around I could use Pymunk (a python library for Pygame physics) or I could code my own solution. Coding my own solution will take a lot of research. This may not be within my time scale for the first iteration of the game.</w:t>
      </w:r>
      <w:r w:rsidR="00F17C7B">
        <w:t xml:space="preserve"> </w:t>
      </w:r>
    </w:p>
    <w:p w14:paraId="142F182B" w14:textId="77777777" w:rsidR="00256299" w:rsidRDefault="00256299" w:rsidP="00E02441"/>
    <w:p w14:paraId="5B677B37" w14:textId="21F37729" w:rsidR="002A70E5" w:rsidRDefault="00000000" w:rsidP="00E02441">
      <w:r>
        <w:t>Here is a simple diagram of how the destruction will work:</w:t>
      </w:r>
    </w:p>
    <w:p w14:paraId="2BEEC4F3" w14:textId="3D55D5F9" w:rsidR="002A70E5" w:rsidRDefault="00256299">
      <w:pPr>
        <w:pStyle w:val="Standard"/>
        <w:spacing w:before="360" w:after="240"/>
        <w:rPr>
          <w:rFonts w:eastAsia="Times New Roman" w:cs="Times New Roman"/>
          <w:bCs/>
          <w:color w:val="auto"/>
          <w:sz w:val="30"/>
        </w:rPr>
      </w:pPr>
      <w:r>
        <w:rPr>
          <w:rFonts w:eastAsia="Times New Roman" w:cs="Times New Roman"/>
          <w:bCs/>
          <w:color w:val="auto"/>
          <w:sz w:val="30"/>
        </w:rPr>
        <w:t>Here is some pseudo code of how this would work</w:t>
      </w:r>
      <w:r w:rsidR="00EF7840">
        <w:rPr>
          <w:rFonts w:eastAsia="Times New Roman" w:cs="Times New Roman"/>
          <w:bCs/>
          <w:color w:val="auto"/>
          <w:sz w:val="30"/>
        </w:rPr>
        <w:t xml:space="preserve"> (lines are indented less than they should to increase readability)</w:t>
      </w:r>
      <w:r>
        <w:rPr>
          <w:rFonts w:eastAsia="Times New Roman" w:cs="Times New Roman"/>
          <w:bCs/>
          <w:color w:val="auto"/>
          <w:sz w:val="30"/>
        </w:rPr>
        <w:t>:</w:t>
      </w:r>
    </w:p>
    <w:p w14:paraId="7B4C03CE" w14:textId="77777777" w:rsidR="00EF7840" w:rsidRDefault="00EF7840">
      <w:pPr>
        <w:pStyle w:val="Standard"/>
        <w:spacing w:before="360" w:after="240"/>
        <w:rPr>
          <w:rFonts w:eastAsia="Times New Roman" w:cs="Times New Roman"/>
          <w:bCs/>
          <w:color w:val="auto"/>
          <w:sz w:val="30"/>
        </w:rPr>
      </w:pPr>
    </w:p>
    <w:p w14:paraId="28972879" w14:textId="02D7C5BF" w:rsidR="00F17C7B" w:rsidRDefault="005B1A92" w:rsidP="00F17C7B">
      <w:pPr>
        <w:pStyle w:val="Title"/>
        <w:rPr>
          <w:rFonts w:eastAsia="Times New Roman"/>
        </w:rPr>
      </w:pPr>
      <w:r>
        <w:rPr>
          <w:rFonts w:eastAsia="Times New Roman"/>
        </w:rPr>
        <w:t xml:space="preserve">def </w:t>
      </w:r>
      <w:r w:rsidR="00F17C7B">
        <w:rPr>
          <w:rFonts w:eastAsia="Times New Roman"/>
        </w:rPr>
        <w:t>destory_tiles()</w:t>
      </w:r>
      <w:r>
        <w:rPr>
          <w:rFonts w:eastAsia="Times New Roman"/>
        </w:rPr>
        <w:t>:</w:t>
      </w:r>
    </w:p>
    <w:p w14:paraId="778AEFA8" w14:textId="796AC318" w:rsidR="00F17C7B" w:rsidRDefault="00F17C7B" w:rsidP="00F17C7B">
      <w:pPr>
        <w:pStyle w:val="Title"/>
        <w:rPr>
          <w:rFonts w:eastAsia="Times New Roman"/>
        </w:rPr>
      </w:pPr>
      <w:r>
        <w:rPr>
          <w:rFonts w:eastAsia="Times New Roman"/>
        </w:rPr>
        <w:t>for tile in tiles:</w:t>
      </w:r>
    </w:p>
    <w:p w14:paraId="37BD3373" w14:textId="4F40055E" w:rsidR="00F17C7B" w:rsidRDefault="00F17C7B" w:rsidP="00EF7840">
      <w:pPr>
        <w:pStyle w:val="Title"/>
        <w:ind w:firstLine="720"/>
      </w:pPr>
      <w:r>
        <w:lastRenderedPageBreak/>
        <w:t>for bullet in bullets:</w:t>
      </w:r>
    </w:p>
    <w:p w14:paraId="53B0000A" w14:textId="57CA7178" w:rsidR="00721CC7" w:rsidRPr="00721CC7" w:rsidRDefault="00F17C7B" w:rsidP="00721CC7">
      <w:pPr>
        <w:pStyle w:val="Title"/>
        <w:ind w:left="720" w:firstLine="720"/>
      </w:pPr>
      <w:r>
        <w:t>if bullet.collide(tile):</w:t>
      </w:r>
    </w:p>
    <w:p w14:paraId="7BE7A139" w14:textId="438EEF0A" w:rsidR="00F17C7B" w:rsidRPr="00F17C7B" w:rsidRDefault="00F17C7B" w:rsidP="00F17C7B">
      <w:pPr>
        <w:pStyle w:val="Title"/>
      </w:pPr>
      <w:r>
        <w:tab/>
      </w:r>
      <w:r>
        <w:tab/>
      </w:r>
      <w:r>
        <w:tab/>
        <w:t>new_moving_tile=Moving_Tile(tile.position)</w:t>
      </w:r>
    </w:p>
    <w:p w14:paraId="51C222BB" w14:textId="4C3E6B02" w:rsidR="00F17C7B" w:rsidRDefault="00F17C7B" w:rsidP="00F17C7B">
      <w:pPr>
        <w:pStyle w:val="Title"/>
      </w:pPr>
      <w:r>
        <w:tab/>
      </w:r>
      <w:r>
        <w:tab/>
      </w:r>
      <w:r>
        <w:tab/>
        <w:t>moving_tiles.add(new_moving_tile)</w:t>
      </w:r>
    </w:p>
    <w:p w14:paraId="26EC9F66" w14:textId="7420C527" w:rsidR="00F17C7B" w:rsidRDefault="00F17C7B" w:rsidP="00F17C7B">
      <w:pPr>
        <w:pStyle w:val="Title"/>
        <w:ind w:left="2160"/>
      </w:pPr>
      <w:r>
        <w:t>tile.kill()</w:t>
      </w:r>
    </w:p>
    <w:p w14:paraId="2F025233" w14:textId="72C99F14" w:rsidR="00287EAD" w:rsidRPr="00F17C7B" w:rsidRDefault="00F17C7B" w:rsidP="00F17C7B">
      <w:pPr>
        <w:pStyle w:val="BodyText"/>
      </w:pPr>
      <w:r>
        <w:t>This function iterates over the tiles and bullets, checks for collisions, removes of tiles that have been shot and creates a new object in its place. The physics of the Moving_Tile</w:t>
      </w:r>
      <w:r w:rsidR="00EF7840">
        <w:t xml:space="preserve"> object</w:t>
      </w:r>
      <w:r>
        <w:t xml:space="preserve"> would be controlled by pymunk or a </w:t>
      </w:r>
      <w:r w:rsidR="00EF7840">
        <w:t>custom physics system of my own.</w:t>
      </w:r>
    </w:p>
    <w:p w14:paraId="02065B33" w14:textId="77777777" w:rsidR="002A70E5" w:rsidRDefault="002A70E5">
      <w:pPr>
        <w:pStyle w:val="Standard"/>
        <w:spacing w:before="360" w:after="240"/>
        <w:rPr>
          <w:rFonts w:eastAsia="Times New Roman" w:cs="Times New Roman"/>
          <w:b/>
          <w:color w:val="auto"/>
          <w:sz w:val="30"/>
        </w:rPr>
      </w:pPr>
    </w:p>
    <w:p w14:paraId="48E55A7D" w14:textId="77777777" w:rsidR="002A70E5" w:rsidRDefault="00000000" w:rsidP="007D7E50">
      <w:pPr>
        <w:pStyle w:val="Heading2"/>
        <w:rPr>
          <w:rFonts w:hint="eastAsia"/>
        </w:rPr>
      </w:pPr>
      <w:r>
        <w:t>Player movement</w:t>
      </w:r>
    </w:p>
    <w:p w14:paraId="21CD58A3" w14:textId="77777777" w:rsidR="002A70E5" w:rsidRDefault="00000000" w:rsidP="007D7E50">
      <w:pPr>
        <w:pStyle w:val="Heading3"/>
      </w:pPr>
      <w:r>
        <w:t>First Iteration</w:t>
      </w:r>
    </w:p>
    <w:p w14:paraId="5DCE2CEB" w14:textId="77777777" w:rsidR="002A70E5" w:rsidRDefault="002A70E5">
      <w:pPr>
        <w:pStyle w:val="Standard"/>
        <w:rPr>
          <w:b/>
          <w:bCs/>
        </w:rPr>
      </w:pPr>
    </w:p>
    <w:p w14:paraId="2C21F151" w14:textId="174F1B71" w:rsidR="007D7E50" w:rsidRDefault="00000000" w:rsidP="007D7E50">
      <w:r>
        <w:t xml:space="preserve">A player will be moved by changing the position that their character is displayed to. For moving horizontally this is done by </w:t>
      </w:r>
      <w:r w:rsidR="007D7E50">
        <w:t xml:space="preserve">changing the position by a variable 2D vector called velocity that is given a value dependent on the </w:t>
      </w:r>
      <w:r w:rsidR="003B36CD">
        <w:t>keys</w:t>
      </w:r>
      <w:r w:rsidR="007D7E50">
        <w:t xml:space="preserve"> being pressed </w:t>
      </w:r>
      <w:r w:rsidR="003B36CD">
        <w:t xml:space="preserve">(if neither the “A” or “D” key is being pressed x_velocity is set to 0) </w:t>
      </w:r>
      <w:r w:rsidR="007D7E50">
        <w:t>or the direction of the joystick</w:t>
      </w:r>
      <w:r w:rsidR="003B36CD">
        <w:t xml:space="preserve"> ()</w:t>
      </w:r>
      <w:r w:rsidR="007D7E50">
        <w:t>.</w:t>
      </w:r>
      <w:r w:rsidR="003B36CD">
        <w:t xml:space="preserve"> The jumping is done by setting the y velocity to be a value. The velocity is then decreased by a gravity acceleration constant. This gives a smooth jump parabola. </w:t>
      </w:r>
      <w:r w:rsidR="00957ACC">
        <w:t xml:space="preserve"> With the joystick movement the amount that the joystick is pushed can be used to control </w:t>
      </w:r>
      <w:r w:rsidR="002E0E08">
        <w:t xml:space="preserve">the movement. </w:t>
      </w:r>
      <w:r w:rsidR="00DC1D57">
        <w:t xml:space="preserve"> Also to decrease the affect that joystick drift (when controllers are used for too long the potentiometers in the motion detector is worn down leading to the joysticks giving false positives for movement) has on the game a joystick has to be moved more than a certain distance to move the player. </w:t>
      </w:r>
    </w:p>
    <w:p w14:paraId="33AE7D35" w14:textId="77777777" w:rsidR="00DC1D57" w:rsidRDefault="00DC1D57" w:rsidP="007D7E50"/>
    <w:p w14:paraId="4EDD95CE" w14:textId="47E116A1" w:rsidR="002A70E5" w:rsidRDefault="00F17C7B">
      <w:pPr>
        <w:pStyle w:val="Standard"/>
        <w:rPr>
          <w:rFonts w:eastAsia="Times New Roman" w:cs="Times New Roman"/>
          <w:bCs/>
          <w:color w:val="auto"/>
          <w:sz w:val="30"/>
        </w:rPr>
      </w:pPr>
      <w:r>
        <w:rPr>
          <w:rFonts w:eastAsia="Times New Roman" w:cs="Times New Roman"/>
          <w:bCs/>
          <w:color w:val="auto"/>
          <w:sz w:val="30"/>
        </w:rPr>
        <w:t>Here is the psuedo code</w:t>
      </w:r>
      <w:r w:rsidR="00EF7840">
        <w:rPr>
          <w:rFonts w:eastAsia="Times New Roman" w:cs="Times New Roman"/>
          <w:bCs/>
          <w:color w:val="auto"/>
          <w:sz w:val="30"/>
        </w:rPr>
        <w:t xml:space="preserve"> (This is not the whole player class)</w:t>
      </w:r>
      <w:r>
        <w:rPr>
          <w:rFonts w:eastAsia="Times New Roman" w:cs="Times New Roman"/>
          <w:bCs/>
          <w:color w:val="auto"/>
          <w:sz w:val="30"/>
        </w:rPr>
        <w:t>:</w:t>
      </w:r>
    </w:p>
    <w:p w14:paraId="1B115E93" w14:textId="77777777" w:rsidR="00F17C7B" w:rsidRDefault="00F17C7B">
      <w:pPr>
        <w:pStyle w:val="Standard"/>
        <w:rPr>
          <w:rFonts w:eastAsia="Times New Roman" w:cs="Times New Roman"/>
          <w:bCs/>
          <w:color w:val="auto"/>
          <w:sz w:val="30"/>
        </w:rPr>
      </w:pPr>
    </w:p>
    <w:p w14:paraId="4D00E9F4" w14:textId="5413D7A1" w:rsidR="005B1A92" w:rsidRDefault="002E0E08" w:rsidP="00F17C7B">
      <w:pPr>
        <w:pStyle w:val="Title"/>
        <w:rPr>
          <w:rFonts w:eastAsia="Times New Roman"/>
        </w:rPr>
      </w:pPr>
      <w:r>
        <w:rPr>
          <w:rFonts w:eastAsia="Times New Roman"/>
        </w:rPr>
        <w:t>RUN_SPEED</w:t>
      </w:r>
      <w:r w:rsidR="005B1A92">
        <w:rPr>
          <w:rFonts w:eastAsia="Times New Roman"/>
        </w:rPr>
        <w:t xml:space="preserve"> = 2</w:t>
      </w:r>
    </w:p>
    <w:p w14:paraId="2ECE1486" w14:textId="61ED1D33" w:rsidR="005B1A92" w:rsidRDefault="00957ACC" w:rsidP="00957ACC">
      <w:pPr>
        <w:pStyle w:val="Title"/>
      </w:pPr>
      <w:r>
        <w:t>JUMP_SPEED = 4</w:t>
      </w:r>
    </w:p>
    <w:p w14:paraId="5521FE1F" w14:textId="1772E764" w:rsidR="00957ACC" w:rsidRPr="00957ACC" w:rsidRDefault="00957ACC" w:rsidP="00957ACC">
      <w:pPr>
        <w:pStyle w:val="Title"/>
      </w:pPr>
      <w:r>
        <w:t>GRAVITY = .2</w:t>
      </w:r>
    </w:p>
    <w:p w14:paraId="4BBB65A6" w14:textId="77777777" w:rsidR="005B1A92" w:rsidRDefault="005B1A92" w:rsidP="00F17C7B">
      <w:pPr>
        <w:pStyle w:val="Title"/>
        <w:rPr>
          <w:rFonts w:eastAsia="Times New Roman"/>
        </w:rPr>
      </w:pPr>
    </w:p>
    <w:p w14:paraId="53EF63B8" w14:textId="371C176C" w:rsidR="00F17C7B" w:rsidRDefault="005B1A92" w:rsidP="00F17C7B">
      <w:pPr>
        <w:pStyle w:val="Title"/>
        <w:rPr>
          <w:rFonts w:eastAsia="Times New Roman"/>
        </w:rPr>
      </w:pPr>
      <w:r>
        <w:rPr>
          <w:rFonts w:eastAsia="Times New Roman"/>
        </w:rPr>
        <w:t>Player(Sprite()):</w:t>
      </w:r>
    </w:p>
    <w:p w14:paraId="6C54B958" w14:textId="11116771" w:rsidR="005B1A92" w:rsidRDefault="005B1A92" w:rsidP="005B1A92">
      <w:pPr>
        <w:pStyle w:val="Title"/>
      </w:pPr>
      <w:r>
        <w:tab/>
        <w:t>def __init__(</w:t>
      </w:r>
      <w:r w:rsidR="002E0E08">
        <w:t>controller_player</w:t>
      </w:r>
      <w:r>
        <w:t>): #called on intialisation</w:t>
      </w:r>
    </w:p>
    <w:p w14:paraId="5EC44461" w14:textId="49C42FDD" w:rsidR="005B1A92" w:rsidRDefault="005B1A92" w:rsidP="005B1A92">
      <w:pPr>
        <w:pStyle w:val="Title"/>
      </w:pPr>
      <w:r>
        <w:tab/>
      </w:r>
      <w:r>
        <w:tab/>
        <w:t>position = 2dVector(0,0)</w:t>
      </w:r>
    </w:p>
    <w:p w14:paraId="6DC5256B" w14:textId="76F0CD94" w:rsidR="005B1A92" w:rsidRDefault="005B1A92" w:rsidP="005B1A92">
      <w:pPr>
        <w:pStyle w:val="Title"/>
      </w:pPr>
      <w:r>
        <w:tab/>
      </w:r>
      <w:r>
        <w:tab/>
        <w:t>velocity = 2dVector(0,0)</w:t>
      </w:r>
    </w:p>
    <w:p w14:paraId="1C56A770" w14:textId="77777777" w:rsidR="005B1A92" w:rsidRPr="005B1A92" w:rsidRDefault="005B1A92" w:rsidP="005B1A92">
      <w:pPr>
        <w:pStyle w:val="BodyText"/>
      </w:pPr>
    </w:p>
    <w:p w14:paraId="6EE8F9E4" w14:textId="21815881" w:rsidR="005B1A92" w:rsidRDefault="005B1A92" w:rsidP="005B1A92">
      <w:pPr>
        <w:pStyle w:val="Title"/>
      </w:pPr>
      <w:r>
        <w:lastRenderedPageBreak/>
        <w:tab/>
        <w:t>def update(): #called on each frame</w:t>
      </w:r>
    </w:p>
    <w:p w14:paraId="5D5319F0" w14:textId="40B74C4A" w:rsidR="005B1A92" w:rsidRDefault="005B1A92" w:rsidP="005B1A92">
      <w:pPr>
        <w:pStyle w:val="Title"/>
      </w:pPr>
      <w:r>
        <w:tab/>
      </w:r>
      <w:r>
        <w:tab/>
        <w:t>get_inputs()</w:t>
      </w:r>
    </w:p>
    <w:p w14:paraId="4EF90ACD" w14:textId="18FC9826" w:rsidR="00957ACC" w:rsidRPr="00957ACC" w:rsidRDefault="00957ACC" w:rsidP="00957ACC">
      <w:pPr>
        <w:pStyle w:val="Title"/>
      </w:pPr>
      <w:r>
        <w:tab/>
      </w:r>
      <w:r>
        <w:tab/>
        <w:t>apply_gravity()</w:t>
      </w:r>
    </w:p>
    <w:p w14:paraId="769941E6" w14:textId="66EFA3C1" w:rsidR="005B1A92" w:rsidRDefault="005B1A92" w:rsidP="005B1A92">
      <w:pPr>
        <w:pStyle w:val="Title"/>
      </w:pPr>
      <w:r>
        <w:tab/>
      </w:r>
      <w:r>
        <w:tab/>
        <w:t>position += self.velocity</w:t>
      </w:r>
    </w:p>
    <w:p w14:paraId="2F83A97A" w14:textId="297F9083" w:rsidR="00957ACC" w:rsidRPr="00957ACC" w:rsidRDefault="00957ACC" w:rsidP="00957ACC">
      <w:pPr>
        <w:pStyle w:val="BodyText"/>
      </w:pPr>
      <w:r>
        <w:tab/>
      </w:r>
      <w:r>
        <w:tab/>
      </w:r>
    </w:p>
    <w:p w14:paraId="28FAF71E" w14:textId="77777777" w:rsidR="005B1A92" w:rsidRPr="005B1A92" w:rsidRDefault="005B1A92" w:rsidP="005B1A92">
      <w:pPr>
        <w:pStyle w:val="BodyText"/>
      </w:pPr>
    </w:p>
    <w:p w14:paraId="76BDE82A" w14:textId="37059E0F" w:rsidR="00957ACC" w:rsidRDefault="005B1A92" w:rsidP="00957ACC">
      <w:pPr>
        <w:pStyle w:val="Title"/>
      </w:pPr>
      <w:r>
        <w:tab/>
        <w:t>def get_inputs():</w:t>
      </w:r>
    </w:p>
    <w:p w14:paraId="2D80AE24" w14:textId="6D8D7CD0" w:rsidR="00957ACC" w:rsidRPr="00957ACC" w:rsidRDefault="00957ACC" w:rsidP="00957ACC">
      <w:pPr>
        <w:pStyle w:val="Title"/>
      </w:pPr>
      <w:r>
        <w:tab/>
      </w:r>
      <w:r>
        <w:tab/>
        <w:t>if controller_player == false:</w:t>
      </w:r>
    </w:p>
    <w:p w14:paraId="040979AA" w14:textId="7A8D1139" w:rsidR="00F6050A" w:rsidRDefault="005B1A92" w:rsidP="005B1A92">
      <w:pPr>
        <w:pStyle w:val="Title"/>
      </w:pPr>
      <w:r>
        <w:tab/>
      </w:r>
      <w:r>
        <w:tab/>
      </w:r>
      <w:r w:rsidR="00957ACC">
        <w:tab/>
      </w:r>
      <w:r w:rsidR="00F6050A">
        <w:t>#horizontal movement</w:t>
      </w:r>
    </w:p>
    <w:p w14:paraId="66114125" w14:textId="67FA2FD2" w:rsidR="005B1A92" w:rsidRDefault="005B1A92" w:rsidP="00F6050A">
      <w:pPr>
        <w:pStyle w:val="Title"/>
        <w:ind w:left="1440" w:firstLine="720"/>
      </w:pPr>
      <w:r>
        <w:t>if get_</w:t>
      </w:r>
      <w:r w:rsidR="002E0E08">
        <w:t>key</w:t>
      </w:r>
      <w:r>
        <w:t>(“D”):</w:t>
      </w:r>
    </w:p>
    <w:p w14:paraId="54A2FD9F" w14:textId="561C9F65" w:rsidR="005B1A92" w:rsidRDefault="005B1A92" w:rsidP="005B1A92">
      <w:pPr>
        <w:pStyle w:val="Title"/>
      </w:pPr>
      <w:r>
        <w:tab/>
      </w:r>
      <w:r>
        <w:tab/>
      </w:r>
      <w:r>
        <w:tab/>
      </w:r>
      <w:r w:rsidR="00957ACC">
        <w:tab/>
      </w:r>
      <w:r>
        <w:t>velocity.x = VELOCITY</w:t>
      </w:r>
    </w:p>
    <w:p w14:paraId="3010CBD9" w14:textId="052BB536" w:rsidR="005B1A92" w:rsidRDefault="005B1A92" w:rsidP="005B1A92">
      <w:pPr>
        <w:pStyle w:val="Title"/>
      </w:pPr>
      <w:r>
        <w:tab/>
      </w:r>
      <w:r>
        <w:tab/>
      </w:r>
      <w:r w:rsidR="00957ACC">
        <w:tab/>
      </w:r>
      <w:r>
        <w:t>el</w:t>
      </w:r>
      <w:r w:rsidR="003B36CD">
        <w:t xml:space="preserve">se </w:t>
      </w:r>
      <w:r>
        <w:t>if get_</w:t>
      </w:r>
      <w:r w:rsidR="002E0E08">
        <w:t>key</w:t>
      </w:r>
      <w:r>
        <w:t>(“A”):</w:t>
      </w:r>
    </w:p>
    <w:p w14:paraId="1D89F486" w14:textId="7E66A9D8" w:rsidR="005B1A92" w:rsidRDefault="005B1A92" w:rsidP="005B1A92">
      <w:pPr>
        <w:pStyle w:val="Title"/>
      </w:pPr>
      <w:r>
        <w:tab/>
      </w:r>
      <w:r>
        <w:tab/>
      </w:r>
      <w:r w:rsidR="00957ACC">
        <w:tab/>
      </w:r>
      <w:r>
        <w:tab/>
        <w:t>velocity.x = VELOCITY * -1</w:t>
      </w:r>
    </w:p>
    <w:p w14:paraId="281720DA" w14:textId="438ECD43" w:rsidR="00957ACC" w:rsidRDefault="00957ACC" w:rsidP="00957ACC">
      <w:pPr>
        <w:pStyle w:val="Title"/>
      </w:pPr>
      <w:r>
        <w:tab/>
      </w:r>
      <w:r>
        <w:tab/>
      </w:r>
      <w:r>
        <w:tab/>
        <w:t>else:</w:t>
      </w:r>
    </w:p>
    <w:p w14:paraId="6BBDAAA2" w14:textId="58655EAD" w:rsidR="00957ACC" w:rsidRDefault="00957ACC" w:rsidP="00957ACC">
      <w:pPr>
        <w:pStyle w:val="Title"/>
      </w:pPr>
      <w:r>
        <w:tab/>
      </w:r>
      <w:r>
        <w:tab/>
      </w:r>
      <w:r>
        <w:tab/>
      </w:r>
      <w:r>
        <w:tab/>
        <w:t>velocity.x = 0</w:t>
      </w:r>
    </w:p>
    <w:p w14:paraId="6CC8A8FA" w14:textId="6DA9FA7A" w:rsidR="00957ACC" w:rsidRPr="00957ACC" w:rsidRDefault="00957ACC" w:rsidP="00957ACC">
      <w:pPr>
        <w:pStyle w:val="Title"/>
      </w:pPr>
      <w:r>
        <w:tab/>
      </w:r>
      <w:r>
        <w:tab/>
      </w:r>
      <w:r>
        <w:tab/>
        <w:t>#</w:t>
      </w:r>
      <w:r w:rsidR="00F6050A">
        <w:t>verticle</w:t>
      </w:r>
      <w:r>
        <w:t xml:space="preserve"> movement</w:t>
      </w:r>
    </w:p>
    <w:p w14:paraId="0BD19F13" w14:textId="41D39B6C" w:rsidR="003B36CD" w:rsidRDefault="003B36CD" w:rsidP="003B36CD">
      <w:pPr>
        <w:pStyle w:val="Title"/>
      </w:pPr>
      <w:r>
        <w:tab/>
      </w:r>
      <w:r>
        <w:tab/>
      </w:r>
      <w:r w:rsidR="00957ACC">
        <w:tab/>
      </w:r>
      <w:r>
        <w:t>if get_</w:t>
      </w:r>
      <w:r w:rsidR="002E0E08">
        <w:t>key</w:t>
      </w:r>
      <w:r>
        <w:t>(“W”)</w:t>
      </w:r>
      <w:r w:rsidR="00957ACC">
        <w:t xml:space="preserve"> and on_ground</w:t>
      </w:r>
      <w:r>
        <w:t>:</w:t>
      </w:r>
    </w:p>
    <w:p w14:paraId="580B242B" w14:textId="77D4418D" w:rsidR="00957ACC" w:rsidRDefault="00957ACC" w:rsidP="00957ACC">
      <w:pPr>
        <w:pStyle w:val="Title"/>
      </w:pPr>
      <w:r>
        <w:tab/>
      </w:r>
      <w:r>
        <w:tab/>
      </w:r>
      <w:r>
        <w:tab/>
      </w:r>
      <w:r>
        <w:tab/>
        <w:t>velocity.y = JUMP_SPEED</w:t>
      </w:r>
    </w:p>
    <w:p w14:paraId="603DD057" w14:textId="1A44991F" w:rsidR="00957ACC" w:rsidRDefault="00957ACC" w:rsidP="00957ACC">
      <w:pPr>
        <w:pStyle w:val="Title"/>
      </w:pPr>
      <w:r>
        <w:tab/>
      </w:r>
      <w:r>
        <w:tab/>
        <w:t>else:</w:t>
      </w:r>
    </w:p>
    <w:p w14:paraId="713FD850" w14:textId="27712EBA" w:rsidR="002E0E08" w:rsidRDefault="002E0E08" w:rsidP="002E0E08">
      <w:pPr>
        <w:pStyle w:val="Title"/>
      </w:pPr>
      <w:r>
        <w:tab/>
      </w:r>
      <w:r>
        <w:tab/>
      </w:r>
      <w:r>
        <w:tab/>
        <w:t xml:space="preserve">#get joystick is a function that returns a </w:t>
      </w:r>
    </w:p>
    <w:p w14:paraId="2AF5548D" w14:textId="20B96A02" w:rsidR="002E0E08" w:rsidRPr="002E0E08" w:rsidRDefault="002E0E08" w:rsidP="002E0E08">
      <w:pPr>
        <w:pStyle w:val="Title"/>
      </w:pPr>
      <w:r>
        <w:tab/>
      </w:r>
      <w:r>
        <w:tab/>
      </w:r>
      <w:r>
        <w:tab/>
        <w:t>#2dVector of the joys position (-1 to 1)</w:t>
      </w:r>
    </w:p>
    <w:p w14:paraId="4C288E15" w14:textId="16B0712E" w:rsidR="002E0E08" w:rsidRPr="002E0E08" w:rsidRDefault="00957ACC" w:rsidP="002E0E08">
      <w:pPr>
        <w:pStyle w:val="Title"/>
      </w:pPr>
      <w:r>
        <w:tab/>
      </w:r>
      <w:r>
        <w:tab/>
      </w:r>
      <w:r>
        <w:tab/>
      </w:r>
      <w:r w:rsidR="002E0E08">
        <w:t>joy_position = get_joystick().x</w:t>
      </w:r>
    </w:p>
    <w:p w14:paraId="0BEDE52A" w14:textId="77777777" w:rsidR="002E0E08" w:rsidRPr="002E0E08" w:rsidRDefault="002E0E08" w:rsidP="002E0E08">
      <w:pPr>
        <w:pStyle w:val="BodyText"/>
      </w:pPr>
    </w:p>
    <w:p w14:paraId="6A5A1D9D" w14:textId="5C4A4B6E" w:rsidR="002E0E08" w:rsidRDefault="002E0E08" w:rsidP="002E0E08">
      <w:pPr>
        <w:pStyle w:val="Title"/>
      </w:pPr>
      <w:r>
        <w:tab/>
      </w:r>
      <w:r>
        <w:tab/>
      </w:r>
      <w:r>
        <w:tab/>
        <w:t xml:space="preserve">if modulus(joystick_position)&gt;0.2: </w:t>
      </w:r>
    </w:p>
    <w:p w14:paraId="70FE4AAB" w14:textId="17DB6D44" w:rsidR="002E0E08" w:rsidRDefault="002E0E08" w:rsidP="002E0E08">
      <w:pPr>
        <w:pStyle w:val="Title"/>
      </w:pPr>
      <w:r>
        <w:tab/>
      </w:r>
      <w:r>
        <w:tab/>
      </w:r>
      <w:r>
        <w:tab/>
      </w:r>
      <w:r>
        <w:tab/>
        <w:t>velocity.x = joy_position * RUN_SPEED</w:t>
      </w:r>
    </w:p>
    <w:p w14:paraId="57A39B10" w14:textId="77777777" w:rsidR="002E0E08" w:rsidRDefault="002E0E08" w:rsidP="002E0E08">
      <w:pPr>
        <w:pStyle w:val="Title"/>
      </w:pPr>
      <w:r>
        <w:tab/>
      </w:r>
      <w:r>
        <w:tab/>
      </w:r>
      <w:r>
        <w:tab/>
      </w:r>
    </w:p>
    <w:p w14:paraId="1C02FC0F" w14:textId="14CFA08D" w:rsidR="002E0E08" w:rsidRDefault="002E0E08" w:rsidP="002E0E08">
      <w:pPr>
        <w:pStyle w:val="Title"/>
        <w:ind w:left="1440" w:firstLine="720"/>
      </w:pPr>
      <w:r>
        <w:t>if get_joystick_button(2):</w:t>
      </w:r>
    </w:p>
    <w:p w14:paraId="7DB7B58E" w14:textId="48D618FF" w:rsidR="002E0E08" w:rsidRPr="002E0E08" w:rsidRDefault="002E0E08" w:rsidP="002E0E08">
      <w:pPr>
        <w:pStyle w:val="Title"/>
      </w:pPr>
      <w:r>
        <w:tab/>
      </w:r>
      <w:r>
        <w:tab/>
      </w:r>
      <w:r>
        <w:tab/>
      </w:r>
      <w:r>
        <w:tab/>
        <w:t xml:space="preserve">velocity.y = </w:t>
      </w:r>
      <w:r w:rsidR="0080040D">
        <w:t>JUMP_SPEED</w:t>
      </w:r>
    </w:p>
    <w:p w14:paraId="518A3DC1" w14:textId="4233FBD7" w:rsidR="002E0E08" w:rsidRPr="002E0E08" w:rsidRDefault="002E0E08" w:rsidP="002E0E08">
      <w:pPr>
        <w:pStyle w:val="BodyText"/>
      </w:pPr>
      <w:r>
        <w:tab/>
      </w:r>
      <w:r>
        <w:tab/>
      </w:r>
      <w:r>
        <w:tab/>
      </w:r>
      <w:r>
        <w:tab/>
      </w:r>
    </w:p>
    <w:p w14:paraId="1EE38CB9" w14:textId="77777777" w:rsidR="00957ACC" w:rsidRPr="00957ACC" w:rsidRDefault="00957ACC" w:rsidP="00957ACC">
      <w:pPr>
        <w:pStyle w:val="BodyText"/>
      </w:pPr>
    </w:p>
    <w:p w14:paraId="14D5EFBF" w14:textId="59C1AC27" w:rsidR="00957ACC" w:rsidRDefault="00957ACC" w:rsidP="00957ACC">
      <w:pPr>
        <w:pStyle w:val="Title"/>
      </w:pPr>
      <w:r>
        <w:tab/>
        <w:t>def apply_gravity():</w:t>
      </w:r>
    </w:p>
    <w:p w14:paraId="033B32C7" w14:textId="1FBA6C54" w:rsidR="00957ACC" w:rsidRPr="00957ACC" w:rsidRDefault="00957ACC" w:rsidP="00957ACC">
      <w:pPr>
        <w:pStyle w:val="Title"/>
      </w:pPr>
      <w:r>
        <w:tab/>
      </w:r>
      <w:r>
        <w:tab/>
        <w:t>velocity.y -= GRAVITY</w:t>
      </w:r>
    </w:p>
    <w:p w14:paraId="5439168F" w14:textId="1DC454F5" w:rsidR="005B1A92" w:rsidRPr="005B1A92" w:rsidRDefault="005B1A92" w:rsidP="005B1A92">
      <w:pPr>
        <w:pStyle w:val="BodyText"/>
      </w:pPr>
    </w:p>
    <w:p w14:paraId="5371E963" w14:textId="79EFC3C4" w:rsidR="0070451C" w:rsidRDefault="007D7E50" w:rsidP="007D7E50">
      <w:pPr>
        <w:pStyle w:val="Heading3"/>
      </w:pPr>
      <w:r>
        <w:t>Second Iteration</w:t>
      </w:r>
    </w:p>
    <w:p w14:paraId="4962F089" w14:textId="77777777" w:rsidR="007D7E50" w:rsidRDefault="007D7E50" w:rsidP="007D7E50"/>
    <w:p w14:paraId="2360CCAB" w14:textId="78ABFC32" w:rsidR="007D7E50" w:rsidRDefault="007D7E50" w:rsidP="007D7E50">
      <w:r>
        <w:t xml:space="preserve">A player will be moved by using an variable 2D vector called acceleration that is dependent on the buttons pressed. This variable is added to the velocity vector each frame which is added to the position. This makes the movement more </w:t>
      </w:r>
      <w:r>
        <w:lastRenderedPageBreak/>
        <w:t xml:space="preserve">fluid and realistic as changes in direction are not immediate. </w:t>
      </w:r>
      <w:r w:rsidR="00244942">
        <w:t xml:space="preserve">I will also use a function that limits the velocity to a maximum that is a constant. </w:t>
      </w:r>
      <w:r w:rsidR="002059F4">
        <w:t xml:space="preserve">When the player is not </w:t>
      </w:r>
      <w:r w:rsidR="002D09F4">
        <w:t xml:space="preserve">pressing a button/ pushing a joystick to move in the X direction the velocity of the player will be decreased by a friction constant. I will also use a variable called dt that will be the time that has passed between one frame to another. This stops the framerate the game is running at from affecting the speed that the player moves. </w:t>
      </w:r>
    </w:p>
    <w:p w14:paraId="0C02EF42" w14:textId="77777777" w:rsidR="009444F6" w:rsidRDefault="009444F6" w:rsidP="005A2E9C">
      <w:pPr>
        <w:pStyle w:val="Title"/>
        <w:rPr>
          <w:rFonts w:eastAsia="Times New Roman"/>
        </w:rPr>
      </w:pPr>
    </w:p>
    <w:p w14:paraId="6943D375" w14:textId="609695F0" w:rsidR="005A2E9C" w:rsidRDefault="005A2E9C" w:rsidP="005A2E9C">
      <w:pPr>
        <w:pStyle w:val="Title"/>
        <w:rPr>
          <w:rFonts w:eastAsia="Times New Roman"/>
        </w:rPr>
      </w:pPr>
      <w:r>
        <w:rPr>
          <w:rFonts w:eastAsia="Times New Roman"/>
        </w:rPr>
        <w:t>RUN_SPEED = 2</w:t>
      </w:r>
    </w:p>
    <w:p w14:paraId="6A141614" w14:textId="77777777" w:rsidR="005A2E9C" w:rsidRDefault="005A2E9C" w:rsidP="005A2E9C">
      <w:pPr>
        <w:pStyle w:val="Title"/>
      </w:pPr>
      <w:r>
        <w:t>JUMP_SPEED = 4</w:t>
      </w:r>
    </w:p>
    <w:p w14:paraId="1F9FF0A8" w14:textId="77777777" w:rsidR="005A2E9C" w:rsidRPr="00957ACC" w:rsidRDefault="005A2E9C" w:rsidP="005A2E9C">
      <w:pPr>
        <w:pStyle w:val="Title"/>
      </w:pPr>
      <w:r>
        <w:t>GRAVITY = .2</w:t>
      </w:r>
    </w:p>
    <w:p w14:paraId="55E02C61" w14:textId="77777777" w:rsidR="005A2E9C" w:rsidRDefault="005A2E9C" w:rsidP="005A2E9C">
      <w:pPr>
        <w:pStyle w:val="Title"/>
        <w:rPr>
          <w:rFonts w:eastAsia="Times New Roman"/>
        </w:rPr>
      </w:pPr>
    </w:p>
    <w:p w14:paraId="0AF3C977" w14:textId="77777777" w:rsidR="000206AE" w:rsidRDefault="000206AE" w:rsidP="005A2E9C">
      <w:pPr>
        <w:pStyle w:val="Title"/>
        <w:rPr>
          <w:rFonts w:eastAsia="Times New Roman"/>
        </w:rPr>
      </w:pPr>
    </w:p>
    <w:p w14:paraId="14136CCB" w14:textId="69B97614" w:rsidR="005A2E9C" w:rsidRDefault="005A2E9C" w:rsidP="005A2E9C">
      <w:pPr>
        <w:pStyle w:val="Title"/>
        <w:rPr>
          <w:rFonts w:eastAsia="Times New Roman"/>
        </w:rPr>
      </w:pPr>
      <w:r>
        <w:rPr>
          <w:rFonts w:eastAsia="Times New Roman"/>
        </w:rPr>
        <w:t>Player(Sprite()):</w:t>
      </w:r>
    </w:p>
    <w:p w14:paraId="48415C45" w14:textId="77777777" w:rsidR="005A2E9C" w:rsidRDefault="005A2E9C" w:rsidP="005A2E9C">
      <w:pPr>
        <w:pStyle w:val="Title"/>
      </w:pPr>
      <w:r>
        <w:tab/>
        <w:t>def __init__(controller_player): #called on intialisation</w:t>
      </w:r>
    </w:p>
    <w:p w14:paraId="0E7DA992" w14:textId="77777777" w:rsidR="005A2E9C" w:rsidRDefault="005A2E9C" w:rsidP="005A2E9C">
      <w:pPr>
        <w:pStyle w:val="Title"/>
      </w:pPr>
      <w:r>
        <w:tab/>
      </w:r>
      <w:r>
        <w:tab/>
        <w:t>position = 2dVector(0,0)</w:t>
      </w:r>
    </w:p>
    <w:p w14:paraId="05DF0C1A" w14:textId="77777777" w:rsidR="005A2E9C" w:rsidRDefault="005A2E9C" w:rsidP="005A2E9C">
      <w:pPr>
        <w:pStyle w:val="Title"/>
      </w:pPr>
      <w:r>
        <w:tab/>
      </w:r>
      <w:r>
        <w:tab/>
        <w:t>velocity = 2dVector(0,0)</w:t>
      </w:r>
    </w:p>
    <w:p w14:paraId="055A1654" w14:textId="3344342C" w:rsidR="005A2E9C" w:rsidRPr="005A2E9C" w:rsidRDefault="005A2E9C" w:rsidP="005A2E9C">
      <w:pPr>
        <w:pStyle w:val="Title"/>
      </w:pPr>
      <w:r>
        <w:tab/>
      </w:r>
      <w:r>
        <w:tab/>
        <w:t>acceleration = 2dVector(0,0)</w:t>
      </w:r>
    </w:p>
    <w:p w14:paraId="58DFEE8D" w14:textId="77777777" w:rsidR="005A2E9C" w:rsidRPr="005B1A92" w:rsidRDefault="005A2E9C" w:rsidP="005A2E9C">
      <w:pPr>
        <w:pStyle w:val="BodyText"/>
      </w:pPr>
    </w:p>
    <w:p w14:paraId="21CF7E67" w14:textId="77777777" w:rsidR="005A2E9C" w:rsidRDefault="005A2E9C" w:rsidP="005A2E9C">
      <w:pPr>
        <w:pStyle w:val="Title"/>
      </w:pPr>
      <w:r>
        <w:tab/>
        <w:t>def update(): #called on each frame</w:t>
      </w:r>
    </w:p>
    <w:p w14:paraId="3030ED77" w14:textId="77777777" w:rsidR="005A2E9C" w:rsidRDefault="005A2E9C" w:rsidP="005A2E9C">
      <w:pPr>
        <w:pStyle w:val="Title"/>
      </w:pPr>
      <w:r>
        <w:tab/>
      </w:r>
      <w:r>
        <w:tab/>
        <w:t>get_inputs()</w:t>
      </w:r>
    </w:p>
    <w:p w14:paraId="6012C2F9" w14:textId="77777777" w:rsidR="005A2E9C" w:rsidRPr="00957ACC" w:rsidRDefault="005A2E9C" w:rsidP="005A2E9C">
      <w:pPr>
        <w:pStyle w:val="Title"/>
      </w:pPr>
      <w:r>
        <w:tab/>
      </w:r>
      <w:r>
        <w:tab/>
        <w:t>apply_gravity()</w:t>
      </w:r>
    </w:p>
    <w:p w14:paraId="4ACEB501" w14:textId="074B8B17" w:rsidR="005A2E9C" w:rsidRDefault="005A2E9C" w:rsidP="005A2E9C">
      <w:pPr>
        <w:pStyle w:val="Title"/>
      </w:pPr>
      <w:r>
        <w:tab/>
      </w:r>
      <w:r>
        <w:tab/>
        <w:t>position +=</w:t>
      </w:r>
      <w:r w:rsidR="00287EAD">
        <w:t xml:space="preserve"> </w:t>
      </w:r>
      <w:r>
        <w:t>velocity</w:t>
      </w:r>
    </w:p>
    <w:p w14:paraId="7702CC70" w14:textId="77777777" w:rsidR="005A2E9C" w:rsidRPr="00957ACC" w:rsidRDefault="005A2E9C" w:rsidP="005A2E9C">
      <w:pPr>
        <w:pStyle w:val="BodyText"/>
      </w:pPr>
      <w:r>
        <w:tab/>
      </w:r>
      <w:r>
        <w:tab/>
      </w:r>
    </w:p>
    <w:p w14:paraId="4169E62A" w14:textId="77777777" w:rsidR="005A2E9C" w:rsidRPr="005B1A92" w:rsidRDefault="005A2E9C" w:rsidP="005A2E9C">
      <w:pPr>
        <w:pStyle w:val="BodyText"/>
      </w:pPr>
    </w:p>
    <w:p w14:paraId="6CBEA007" w14:textId="347E9997" w:rsidR="005A2E9C" w:rsidRDefault="005A2E9C" w:rsidP="005A2E9C">
      <w:pPr>
        <w:pStyle w:val="Title"/>
      </w:pPr>
      <w:r>
        <w:tab/>
        <w:t>def get_inputs():</w:t>
      </w:r>
    </w:p>
    <w:p w14:paraId="680E2780" w14:textId="0BF2948B" w:rsidR="005A2E9C" w:rsidRDefault="005A2E9C" w:rsidP="005A2E9C">
      <w:pPr>
        <w:pStyle w:val="Title"/>
      </w:pPr>
      <w:r>
        <w:tab/>
      </w:r>
      <w:r>
        <w:tab/>
        <w:t>if controller_player == false:</w:t>
      </w:r>
    </w:p>
    <w:p w14:paraId="0E7C889E" w14:textId="21D673D1" w:rsidR="00F6050A" w:rsidRPr="00F6050A" w:rsidRDefault="00F6050A" w:rsidP="00F6050A">
      <w:pPr>
        <w:pStyle w:val="Title"/>
      </w:pPr>
      <w:r>
        <w:tab/>
      </w:r>
      <w:r>
        <w:tab/>
      </w:r>
      <w:r>
        <w:tab/>
        <w:t>#horizontal movement</w:t>
      </w:r>
    </w:p>
    <w:p w14:paraId="020E3631" w14:textId="77777777" w:rsidR="005A2E9C" w:rsidRDefault="005A2E9C" w:rsidP="005A2E9C">
      <w:pPr>
        <w:pStyle w:val="Title"/>
      </w:pPr>
      <w:r>
        <w:tab/>
      </w:r>
      <w:r>
        <w:tab/>
      </w:r>
      <w:r>
        <w:tab/>
        <w:t>if get_key(“D”):</w:t>
      </w:r>
    </w:p>
    <w:p w14:paraId="76419D5C" w14:textId="77777777" w:rsidR="005A2E9C" w:rsidRDefault="005A2E9C" w:rsidP="005A2E9C">
      <w:pPr>
        <w:pStyle w:val="Title"/>
      </w:pPr>
      <w:r>
        <w:tab/>
      </w:r>
      <w:r>
        <w:tab/>
      </w:r>
      <w:r>
        <w:tab/>
      </w:r>
      <w:r>
        <w:tab/>
        <w:t>velocity.x = VELOCITY</w:t>
      </w:r>
    </w:p>
    <w:p w14:paraId="4E3ECF08" w14:textId="77777777" w:rsidR="005A2E9C" w:rsidRDefault="005A2E9C" w:rsidP="005A2E9C">
      <w:pPr>
        <w:pStyle w:val="Title"/>
      </w:pPr>
      <w:r>
        <w:tab/>
      </w:r>
      <w:r>
        <w:tab/>
      </w:r>
      <w:r>
        <w:tab/>
        <w:t>else if get_key(“A”):</w:t>
      </w:r>
    </w:p>
    <w:p w14:paraId="5A993302" w14:textId="77777777" w:rsidR="005A2E9C" w:rsidRDefault="005A2E9C" w:rsidP="005A2E9C">
      <w:pPr>
        <w:pStyle w:val="Title"/>
      </w:pPr>
      <w:r>
        <w:tab/>
      </w:r>
      <w:r>
        <w:tab/>
      </w:r>
      <w:r>
        <w:tab/>
      </w:r>
      <w:r>
        <w:tab/>
        <w:t>velocity.x = VELOCITY * -1</w:t>
      </w:r>
    </w:p>
    <w:p w14:paraId="4246AA0B" w14:textId="77777777" w:rsidR="005A2E9C" w:rsidRDefault="005A2E9C" w:rsidP="005A2E9C">
      <w:pPr>
        <w:pStyle w:val="Title"/>
      </w:pPr>
      <w:r>
        <w:tab/>
      </w:r>
      <w:r>
        <w:tab/>
      </w:r>
      <w:r>
        <w:tab/>
        <w:t>else:</w:t>
      </w:r>
    </w:p>
    <w:p w14:paraId="2BF64B6D" w14:textId="77777777" w:rsidR="005A2E9C" w:rsidRDefault="005A2E9C" w:rsidP="005A2E9C">
      <w:pPr>
        <w:pStyle w:val="Title"/>
      </w:pPr>
      <w:r>
        <w:tab/>
      </w:r>
      <w:r>
        <w:tab/>
      </w:r>
      <w:r>
        <w:tab/>
      </w:r>
      <w:r>
        <w:tab/>
        <w:t>velocity.x = 0</w:t>
      </w:r>
    </w:p>
    <w:p w14:paraId="22B86FDD" w14:textId="72354F1D" w:rsidR="005A2E9C" w:rsidRPr="00957ACC" w:rsidRDefault="005A2E9C" w:rsidP="005A2E9C">
      <w:pPr>
        <w:pStyle w:val="Title"/>
      </w:pPr>
      <w:r>
        <w:tab/>
      </w:r>
      <w:r>
        <w:tab/>
      </w:r>
      <w:r>
        <w:tab/>
        <w:t>#</w:t>
      </w:r>
      <w:r w:rsidR="00F6050A">
        <w:t>verticle</w:t>
      </w:r>
      <w:r>
        <w:t xml:space="preserve"> movement</w:t>
      </w:r>
    </w:p>
    <w:p w14:paraId="18A82DE8" w14:textId="77777777" w:rsidR="005A2E9C" w:rsidRDefault="005A2E9C" w:rsidP="005A2E9C">
      <w:pPr>
        <w:pStyle w:val="Title"/>
      </w:pPr>
      <w:r>
        <w:tab/>
      </w:r>
      <w:r>
        <w:tab/>
      </w:r>
      <w:r>
        <w:tab/>
        <w:t>if get_key(“W”) and on_ground:</w:t>
      </w:r>
    </w:p>
    <w:p w14:paraId="06F5CEBD" w14:textId="77777777" w:rsidR="005A2E9C" w:rsidRDefault="005A2E9C" w:rsidP="005A2E9C">
      <w:pPr>
        <w:pStyle w:val="Title"/>
      </w:pPr>
      <w:r>
        <w:tab/>
      </w:r>
      <w:r>
        <w:tab/>
      </w:r>
      <w:r>
        <w:tab/>
      </w:r>
      <w:r>
        <w:tab/>
        <w:t>velocity.y = JUMP_SPEED</w:t>
      </w:r>
    </w:p>
    <w:p w14:paraId="1F08D7A4" w14:textId="77777777" w:rsidR="005A2E9C" w:rsidRDefault="005A2E9C" w:rsidP="005A2E9C">
      <w:pPr>
        <w:pStyle w:val="Title"/>
      </w:pPr>
      <w:r>
        <w:tab/>
      </w:r>
      <w:r>
        <w:tab/>
        <w:t>else:</w:t>
      </w:r>
    </w:p>
    <w:p w14:paraId="31458426" w14:textId="77777777" w:rsidR="005A2E9C" w:rsidRDefault="005A2E9C" w:rsidP="005A2E9C">
      <w:pPr>
        <w:pStyle w:val="Title"/>
      </w:pPr>
      <w:r>
        <w:tab/>
      </w:r>
      <w:r>
        <w:tab/>
      </w:r>
      <w:r>
        <w:tab/>
        <w:t xml:space="preserve">#get joystick is a function that returns a </w:t>
      </w:r>
    </w:p>
    <w:p w14:paraId="52EB69EA" w14:textId="77777777" w:rsidR="005A2E9C" w:rsidRPr="002E0E08" w:rsidRDefault="005A2E9C" w:rsidP="005A2E9C">
      <w:pPr>
        <w:pStyle w:val="Title"/>
      </w:pPr>
      <w:r>
        <w:lastRenderedPageBreak/>
        <w:tab/>
      </w:r>
      <w:r>
        <w:tab/>
      </w:r>
      <w:r>
        <w:tab/>
        <w:t>#2dVector of the joys position (-1 to 1)</w:t>
      </w:r>
    </w:p>
    <w:p w14:paraId="2C4B141F" w14:textId="77777777" w:rsidR="005A2E9C" w:rsidRPr="002E0E08" w:rsidRDefault="005A2E9C" w:rsidP="005A2E9C">
      <w:pPr>
        <w:pStyle w:val="Title"/>
      </w:pPr>
      <w:r>
        <w:tab/>
      </w:r>
      <w:r>
        <w:tab/>
      </w:r>
      <w:r>
        <w:tab/>
        <w:t>joy_position = get_joystick().x</w:t>
      </w:r>
    </w:p>
    <w:p w14:paraId="574FA222" w14:textId="77777777" w:rsidR="005A2E9C" w:rsidRPr="002E0E08" w:rsidRDefault="005A2E9C" w:rsidP="005A2E9C">
      <w:pPr>
        <w:pStyle w:val="BodyText"/>
      </w:pPr>
    </w:p>
    <w:p w14:paraId="250BC706" w14:textId="77777777" w:rsidR="005A2E9C" w:rsidRDefault="005A2E9C" w:rsidP="005A2E9C">
      <w:pPr>
        <w:pStyle w:val="Title"/>
      </w:pPr>
      <w:r>
        <w:tab/>
      </w:r>
      <w:r>
        <w:tab/>
      </w:r>
      <w:r>
        <w:tab/>
        <w:t xml:space="preserve">if modulus(joystick_position)&gt;0.2: </w:t>
      </w:r>
    </w:p>
    <w:p w14:paraId="4FDEEE65" w14:textId="77777777" w:rsidR="005A2E9C" w:rsidRDefault="005A2E9C" w:rsidP="005A2E9C">
      <w:pPr>
        <w:pStyle w:val="Title"/>
      </w:pPr>
      <w:r>
        <w:tab/>
      </w:r>
      <w:r>
        <w:tab/>
      </w:r>
      <w:r>
        <w:tab/>
      </w:r>
      <w:r>
        <w:tab/>
        <w:t>velocity.x = joy_position * RUN_SPEED</w:t>
      </w:r>
    </w:p>
    <w:p w14:paraId="366C81E4" w14:textId="77777777" w:rsidR="005A2E9C" w:rsidRDefault="005A2E9C" w:rsidP="005A2E9C">
      <w:pPr>
        <w:pStyle w:val="Title"/>
      </w:pPr>
      <w:r>
        <w:tab/>
      </w:r>
      <w:r>
        <w:tab/>
      </w:r>
      <w:r>
        <w:tab/>
      </w:r>
    </w:p>
    <w:p w14:paraId="7BBFE290" w14:textId="77777777" w:rsidR="005A2E9C" w:rsidRDefault="005A2E9C" w:rsidP="005A2E9C">
      <w:pPr>
        <w:pStyle w:val="Title"/>
        <w:ind w:left="1440" w:firstLine="720"/>
      </w:pPr>
      <w:r>
        <w:t>if get_joystick_button(2):</w:t>
      </w:r>
    </w:p>
    <w:p w14:paraId="0B63AD3F" w14:textId="77777777" w:rsidR="005A2E9C" w:rsidRPr="002E0E08" w:rsidRDefault="005A2E9C" w:rsidP="005A2E9C">
      <w:pPr>
        <w:pStyle w:val="Title"/>
      </w:pPr>
      <w:r>
        <w:tab/>
      </w:r>
      <w:r>
        <w:tab/>
      </w:r>
      <w:r>
        <w:tab/>
      </w:r>
      <w:r>
        <w:tab/>
        <w:t>velocity.y = JUMP_SPEED</w:t>
      </w:r>
    </w:p>
    <w:p w14:paraId="09F9F1FA" w14:textId="77777777" w:rsidR="005A2E9C" w:rsidRPr="002E0E08" w:rsidRDefault="005A2E9C" w:rsidP="005A2E9C">
      <w:pPr>
        <w:pStyle w:val="BodyText"/>
      </w:pPr>
      <w:r>
        <w:tab/>
      </w:r>
      <w:r>
        <w:tab/>
      </w:r>
      <w:r>
        <w:tab/>
      </w:r>
      <w:r>
        <w:tab/>
      </w:r>
    </w:p>
    <w:p w14:paraId="54C4BE1D" w14:textId="77777777" w:rsidR="005A2E9C" w:rsidRPr="00957ACC" w:rsidRDefault="005A2E9C" w:rsidP="005A2E9C">
      <w:pPr>
        <w:pStyle w:val="BodyText"/>
      </w:pPr>
    </w:p>
    <w:p w14:paraId="1ABE4484" w14:textId="77777777" w:rsidR="005A2E9C" w:rsidRDefault="005A2E9C" w:rsidP="005A2E9C">
      <w:pPr>
        <w:pStyle w:val="Title"/>
      </w:pPr>
      <w:r>
        <w:tab/>
        <w:t>def apply_gravity():</w:t>
      </w:r>
    </w:p>
    <w:p w14:paraId="10573799" w14:textId="77777777" w:rsidR="005A2E9C" w:rsidRDefault="005A2E9C" w:rsidP="005A2E9C">
      <w:pPr>
        <w:pStyle w:val="Title"/>
      </w:pPr>
      <w:r>
        <w:tab/>
      </w:r>
      <w:r>
        <w:tab/>
        <w:t>velocity.y -= GRAVITY</w:t>
      </w:r>
    </w:p>
    <w:p w14:paraId="08F116F1" w14:textId="1A573C59" w:rsidR="00F9240E" w:rsidRDefault="00F9240E" w:rsidP="00F9240E">
      <w:pPr>
        <w:pStyle w:val="Title"/>
      </w:pPr>
      <w:r>
        <w:tab/>
        <w:t>def move_x_axis():</w:t>
      </w:r>
    </w:p>
    <w:p w14:paraId="3C920C97" w14:textId="5A765DDB" w:rsidR="00EF7840" w:rsidRDefault="00F9240E" w:rsidP="00F9240E">
      <w:pPr>
        <w:pStyle w:val="Title"/>
      </w:pPr>
      <w:r>
        <w:tab/>
      </w:r>
      <w:r>
        <w:tab/>
        <w:t>velocity.x += acceleration.x</w:t>
      </w:r>
    </w:p>
    <w:p w14:paraId="69388AD9" w14:textId="77777777" w:rsidR="00636F75" w:rsidRDefault="00F9240E" w:rsidP="00F9240E">
      <w:pPr>
        <w:pStyle w:val="Title"/>
      </w:pPr>
      <w:r>
        <w:tab/>
      </w:r>
      <w:r>
        <w:tab/>
        <w:t>if velocity.x &gt; 0: velocity.x += player_friction</w:t>
      </w:r>
    </w:p>
    <w:p w14:paraId="0EF23BA0" w14:textId="27154DA3" w:rsidR="00F9240E" w:rsidRDefault="00636F75" w:rsidP="00F9240E">
      <w:pPr>
        <w:pStyle w:val="Title"/>
      </w:pPr>
      <w:r>
        <w:tab/>
      </w:r>
      <w:r>
        <w:tab/>
        <w:t>else if velocity&lt;0:velocity.x -= player_friction</w:t>
      </w:r>
      <w:r w:rsidR="00F9240E">
        <w:t xml:space="preserve"> </w:t>
      </w:r>
    </w:p>
    <w:p w14:paraId="5ADEBFF7" w14:textId="036EB496" w:rsidR="00636F75" w:rsidRDefault="00636F75" w:rsidP="00636F75">
      <w:pPr>
        <w:pStyle w:val="Title"/>
      </w:pPr>
      <w:r>
        <w:tab/>
      </w:r>
      <w:r>
        <w:tab/>
        <w:t>if velocity.x &gt; PLAYER_MAX_SPEED:</w:t>
      </w:r>
    </w:p>
    <w:p w14:paraId="1A81340C" w14:textId="1C66B1D5" w:rsidR="00636F75" w:rsidRDefault="00636F75" w:rsidP="00636F75">
      <w:pPr>
        <w:pStyle w:val="Title"/>
      </w:pPr>
      <w:r>
        <w:tab/>
      </w:r>
      <w:r>
        <w:tab/>
      </w:r>
      <w:r>
        <w:tab/>
        <w:t>velocity.x = PLAYER_MAX_SPEED</w:t>
      </w:r>
    </w:p>
    <w:p w14:paraId="7C6694CA" w14:textId="45CA9799" w:rsidR="00636F75" w:rsidRDefault="00636F75" w:rsidP="00636F75">
      <w:pPr>
        <w:pStyle w:val="Title"/>
        <w:ind w:left="720" w:firstLine="720"/>
      </w:pPr>
      <w:r>
        <w:t>else if velocity.x &lt; PLAYER_MAX_SPEED:</w:t>
      </w:r>
    </w:p>
    <w:p w14:paraId="0666F702" w14:textId="49129CE8" w:rsidR="00636F75" w:rsidRDefault="00636F75" w:rsidP="00636F75">
      <w:pPr>
        <w:pStyle w:val="Title"/>
      </w:pPr>
      <w:r>
        <w:tab/>
      </w:r>
      <w:r>
        <w:tab/>
      </w:r>
      <w:r>
        <w:tab/>
        <w:t>velocity.x = -PLAYER_MAX_SPEED</w:t>
      </w:r>
    </w:p>
    <w:p w14:paraId="4C34E649" w14:textId="694313C5" w:rsidR="00636F75" w:rsidRPr="00636F75" w:rsidRDefault="00636F75" w:rsidP="00636F75">
      <w:pPr>
        <w:pStyle w:val="Title"/>
      </w:pPr>
      <w:r>
        <w:tab/>
      </w:r>
      <w:r>
        <w:tab/>
        <w:t>if abs(velocity.x) &lt; 0.5: velocity.x = 0</w:t>
      </w:r>
    </w:p>
    <w:p w14:paraId="0F5DA4A2" w14:textId="77777777" w:rsidR="00636F75" w:rsidRPr="00636F75" w:rsidRDefault="00636F75" w:rsidP="00636F75">
      <w:pPr>
        <w:pStyle w:val="BodyText"/>
      </w:pPr>
    </w:p>
    <w:p w14:paraId="75F2BDC1" w14:textId="77777777" w:rsidR="00636F75" w:rsidRPr="00636F75" w:rsidRDefault="00636F75" w:rsidP="00636F75">
      <w:pPr>
        <w:pStyle w:val="BodyText"/>
      </w:pPr>
    </w:p>
    <w:p w14:paraId="1CB07761" w14:textId="74C8D32F" w:rsidR="00A91A65" w:rsidRDefault="00A91A65" w:rsidP="00893B32">
      <w:pPr>
        <w:pStyle w:val="Heading2"/>
        <w:rPr>
          <w:rFonts w:hint="eastAsia"/>
        </w:rPr>
      </w:pPr>
      <w:r>
        <w:t>Player collisions</w:t>
      </w:r>
    </w:p>
    <w:p w14:paraId="636A751F" w14:textId="0A2849CE" w:rsidR="00A91A65" w:rsidRDefault="00A91A65" w:rsidP="00E91767">
      <w:pPr>
        <w:pStyle w:val="Heading3"/>
      </w:pPr>
      <w:r>
        <w:t>First Iteration</w:t>
      </w:r>
    </w:p>
    <w:p w14:paraId="52DDC7B8" w14:textId="63EE82BC" w:rsidR="000E3E10" w:rsidRDefault="000E3E10" w:rsidP="000E3E10">
      <w:r>
        <w:t xml:space="preserve">This can be done by splitting the movement into the X and Y componenets which makes determining the direction of collision easier. Next the </w:t>
      </w:r>
      <w:r w:rsidR="00062EEC">
        <w:t>game determines if there was a collisions in each direction and determines the if the player was moved in the positive or negative direction. Finally the game moves the player to one of the sides of the tile and sets the velocity to 0.</w:t>
      </w:r>
    </w:p>
    <w:p w14:paraId="1BC1DD61" w14:textId="77777777" w:rsidR="00062EEC" w:rsidRDefault="00062EEC" w:rsidP="000E3E10"/>
    <w:p w14:paraId="062E0174" w14:textId="7B30DAF3" w:rsidR="00062EEC" w:rsidRDefault="00062EEC" w:rsidP="00062EEC">
      <w:pPr>
        <w:pStyle w:val="Title"/>
      </w:pPr>
      <w:r>
        <w:t>def player_collision_check():</w:t>
      </w:r>
    </w:p>
    <w:p w14:paraId="4415102F" w14:textId="77777777" w:rsidR="00823C7E" w:rsidRPr="00823C7E" w:rsidRDefault="00823C7E" w:rsidP="00823C7E">
      <w:pPr>
        <w:pStyle w:val="BodyText"/>
      </w:pPr>
    </w:p>
    <w:p w14:paraId="4EAD4259" w14:textId="771AAB3F" w:rsidR="00823C7E" w:rsidRPr="00823C7E" w:rsidRDefault="00A740E5" w:rsidP="00823C7E">
      <w:pPr>
        <w:pStyle w:val="Title"/>
      </w:pPr>
      <w:r>
        <w:t>for player in players:</w:t>
      </w:r>
    </w:p>
    <w:p w14:paraId="418C32E6" w14:textId="58DB2383" w:rsidR="00A740E5" w:rsidRPr="00A740E5" w:rsidRDefault="00A740E5" w:rsidP="00A740E5">
      <w:pPr>
        <w:pStyle w:val="Title"/>
      </w:pPr>
      <w:r>
        <w:tab/>
        <w:t>player.position.x += player.velocity.x</w:t>
      </w:r>
    </w:p>
    <w:p w14:paraId="5DA84FB5" w14:textId="403ACF1F" w:rsidR="00A740E5" w:rsidRDefault="00A740E5" w:rsidP="00A740E5">
      <w:pPr>
        <w:pStyle w:val="Title"/>
      </w:pPr>
      <w:r>
        <w:tab/>
        <w:t>for tile in tiles:</w:t>
      </w:r>
    </w:p>
    <w:p w14:paraId="52372D46" w14:textId="57DE9760" w:rsidR="00A740E5" w:rsidRDefault="00A740E5" w:rsidP="00A740E5">
      <w:pPr>
        <w:pStyle w:val="Title"/>
      </w:pPr>
      <w:r>
        <w:tab/>
      </w:r>
      <w:r>
        <w:tab/>
        <w:t>if player.collide(tile):</w:t>
      </w:r>
    </w:p>
    <w:p w14:paraId="7D344221" w14:textId="0A390956" w:rsidR="00A740E5" w:rsidRDefault="00A740E5" w:rsidP="00A740E5">
      <w:pPr>
        <w:pStyle w:val="Title"/>
      </w:pPr>
      <w:r>
        <w:lastRenderedPageBreak/>
        <w:tab/>
      </w:r>
      <w:r>
        <w:tab/>
      </w:r>
      <w:r>
        <w:tab/>
        <w:t>if player.velocity.x &gt; 0:</w:t>
      </w:r>
    </w:p>
    <w:p w14:paraId="16CC2E8C" w14:textId="30B88F0C" w:rsidR="00A740E5" w:rsidRDefault="00A740E5" w:rsidP="00A740E5">
      <w:pPr>
        <w:pStyle w:val="Title"/>
      </w:pPr>
      <w:r>
        <w:tab/>
      </w:r>
      <w:r>
        <w:tab/>
      </w:r>
      <w:r>
        <w:tab/>
      </w:r>
      <w:r>
        <w:tab/>
        <w:t>player.position.x = tile.position.x</w:t>
      </w:r>
    </w:p>
    <w:p w14:paraId="4CE84955" w14:textId="27A7E4C0" w:rsidR="00A740E5" w:rsidRDefault="00A740E5" w:rsidP="00A740E5">
      <w:pPr>
        <w:pStyle w:val="Title"/>
      </w:pPr>
      <w:r>
        <w:tab/>
      </w:r>
      <w:r>
        <w:tab/>
      </w:r>
      <w:r>
        <w:tab/>
        <w:t>else</w:t>
      </w:r>
      <w:r w:rsidR="00823C7E">
        <w:t xml:space="preserve"> if player.velocity.x &lt; 0:</w:t>
      </w:r>
    </w:p>
    <w:p w14:paraId="442AA024" w14:textId="320143D8" w:rsidR="00A740E5" w:rsidRDefault="00A740E5" w:rsidP="00A740E5">
      <w:pPr>
        <w:pStyle w:val="Title"/>
      </w:pPr>
      <w:r>
        <w:tab/>
      </w:r>
      <w:r>
        <w:tab/>
      </w:r>
      <w:r>
        <w:tab/>
      </w:r>
      <w:r>
        <w:tab/>
        <w:t>player.position.x = tile.position.x + tile.</w:t>
      </w:r>
      <w:r w:rsidR="00823C7E">
        <w:t>size</w:t>
      </w:r>
    </w:p>
    <w:p w14:paraId="606BB708" w14:textId="7512E075" w:rsidR="00A740E5" w:rsidRDefault="00A740E5" w:rsidP="00A740E5">
      <w:pPr>
        <w:pStyle w:val="Title"/>
      </w:pPr>
      <w:r>
        <w:tab/>
      </w:r>
      <w:r>
        <w:tab/>
      </w:r>
      <w:r>
        <w:tab/>
        <w:t>player.velocity = 0</w:t>
      </w:r>
    </w:p>
    <w:p w14:paraId="17399EA7" w14:textId="77777777" w:rsidR="00823C7E" w:rsidRPr="00823C7E" w:rsidRDefault="00823C7E" w:rsidP="00823C7E">
      <w:pPr>
        <w:pStyle w:val="BodyText"/>
      </w:pPr>
    </w:p>
    <w:p w14:paraId="51ADA19D" w14:textId="787AF1E7" w:rsidR="00823C7E" w:rsidRPr="00823C7E" w:rsidRDefault="00A740E5" w:rsidP="00823C7E">
      <w:pPr>
        <w:pStyle w:val="Title"/>
      </w:pPr>
      <w:r>
        <w:tab/>
        <w:t>player.position.y += player.velocity.y</w:t>
      </w:r>
    </w:p>
    <w:p w14:paraId="749DFA46" w14:textId="4DDDF37F" w:rsidR="00A740E5" w:rsidRDefault="00A740E5" w:rsidP="00A740E5">
      <w:pPr>
        <w:pStyle w:val="Title"/>
      </w:pPr>
      <w:r>
        <w:tab/>
        <w:t>for tile in tiles:</w:t>
      </w:r>
    </w:p>
    <w:p w14:paraId="7E2E0C9C" w14:textId="65398817" w:rsidR="00A740E5" w:rsidRDefault="00A740E5" w:rsidP="00A740E5">
      <w:pPr>
        <w:pStyle w:val="Title"/>
      </w:pPr>
      <w:r>
        <w:tab/>
      </w:r>
      <w:r>
        <w:tab/>
        <w:t>if player.collide(tile):</w:t>
      </w:r>
    </w:p>
    <w:p w14:paraId="1E438EA8" w14:textId="77777777" w:rsidR="00823C7E" w:rsidRDefault="00A740E5" w:rsidP="00A740E5">
      <w:pPr>
        <w:pStyle w:val="Title"/>
      </w:pPr>
      <w:r>
        <w:tab/>
      </w:r>
      <w:r>
        <w:tab/>
      </w:r>
      <w:r>
        <w:tab/>
        <w:t>if player.velocity.y &gt; 0:</w:t>
      </w:r>
      <w:r w:rsidR="00823C7E" w:rsidRPr="00823C7E">
        <w:t xml:space="preserve"> </w:t>
      </w:r>
    </w:p>
    <w:p w14:paraId="47BEC99E" w14:textId="4889AD3D" w:rsidR="00A740E5" w:rsidRDefault="00823C7E" w:rsidP="00823C7E">
      <w:pPr>
        <w:pStyle w:val="Title"/>
        <w:ind w:left="2160" w:firstLine="720"/>
      </w:pPr>
      <w:r>
        <w:t>player.position.y = tile.position</w:t>
      </w:r>
    </w:p>
    <w:p w14:paraId="0A2FD173" w14:textId="65ED1F9F" w:rsidR="00823C7E" w:rsidRDefault="00A740E5" w:rsidP="00823C7E">
      <w:pPr>
        <w:pStyle w:val="Title"/>
      </w:pPr>
      <w:r>
        <w:tab/>
      </w:r>
      <w:r>
        <w:tab/>
      </w:r>
      <w:r>
        <w:tab/>
      </w:r>
      <w:r>
        <w:tab/>
      </w:r>
    </w:p>
    <w:p w14:paraId="5B4D53AD" w14:textId="25E05C55" w:rsidR="00823C7E" w:rsidRDefault="00823C7E" w:rsidP="00823C7E">
      <w:pPr>
        <w:pStyle w:val="Title"/>
      </w:pPr>
      <w:r>
        <w:tab/>
      </w:r>
      <w:r>
        <w:tab/>
      </w:r>
      <w:r>
        <w:tab/>
        <w:t>else if player.velocity.y &lt; 0:</w:t>
      </w:r>
    </w:p>
    <w:p w14:paraId="4EC86652" w14:textId="63D7726B" w:rsidR="00823C7E" w:rsidRDefault="00823C7E" w:rsidP="00823C7E">
      <w:pPr>
        <w:pStyle w:val="Title"/>
        <w:ind w:left="2160" w:firstLine="720"/>
      </w:pPr>
      <w:r>
        <w:t>player.position.y = tile.position.y + tile.size</w:t>
      </w:r>
    </w:p>
    <w:p w14:paraId="185C2190" w14:textId="3A717597" w:rsidR="00823C7E" w:rsidRPr="00823C7E" w:rsidRDefault="00823C7E" w:rsidP="00DE1CEE">
      <w:pPr>
        <w:pStyle w:val="Title"/>
      </w:pPr>
      <w:r>
        <w:tab/>
      </w:r>
      <w:r>
        <w:tab/>
      </w:r>
      <w:r>
        <w:tab/>
        <w:t>player.velocity.y = 0</w:t>
      </w:r>
    </w:p>
    <w:p w14:paraId="74F263EB" w14:textId="31D2AA1F" w:rsidR="00A740E5" w:rsidRPr="00A740E5" w:rsidRDefault="00A740E5" w:rsidP="00A740E5">
      <w:pPr>
        <w:pStyle w:val="Title"/>
      </w:pPr>
    </w:p>
    <w:p w14:paraId="35841583" w14:textId="77777777" w:rsidR="00DB74BB" w:rsidRDefault="00E91767" w:rsidP="00DB74BB">
      <w:pPr>
        <w:pStyle w:val="Heading3"/>
      </w:pPr>
      <w:r>
        <w:t>Second Iteration</w:t>
      </w:r>
    </w:p>
    <w:p w14:paraId="78F7756F" w14:textId="220CA759" w:rsidR="00DB74BB" w:rsidRDefault="00DB74BB" w:rsidP="00DB74BB">
      <w:r>
        <w:t>The second way to do this is by checking only the tiles around the player. This reduces the load on the cpu and makes the game O(1) for the number of tiles instead of O(n)</w:t>
      </w:r>
      <w:r w:rsidR="00692F2E">
        <w:t xml:space="preserve"> which is important for large levels.</w:t>
      </w:r>
    </w:p>
    <w:p w14:paraId="7EB2698A" w14:textId="77777777" w:rsidR="00692F2E" w:rsidRDefault="00692F2E" w:rsidP="00DB74BB"/>
    <w:p w14:paraId="03CD0C6E" w14:textId="273A0C52" w:rsidR="00893B32" w:rsidRPr="00893B32" w:rsidRDefault="00EF7840" w:rsidP="00052A75">
      <w:pPr>
        <w:pStyle w:val="Heading2"/>
        <w:rPr>
          <w:rFonts w:hint="eastAsia"/>
        </w:rPr>
      </w:pPr>
      <w:r>
        <w:t>Finding the direction the player is aiming</w:t>
      </w:r>
    </w:p>
    <w:p w14:paraId="747C3BE6" w14:textId="5F0CDD92" w:rsidR="009444F6" w:rsidRDefault="009444F6" w:rsidP="00181D35">
      <w:r>
        <w:t xml:space="preserve">I will need to design two different functions for this since the controller player and the keyboard and mouse players use different </w:t>
      </w:r>
      <w:r w:rsidR="004F6EEB">
        <w:t>methods</w:t>
      </w:r>
      <w:r>
        <w:t xml:space="preserve"> of aiming.</w:t>
      </w:r>
    </w:p>
    <w:p w14:paraId="23B00922" w14:textId="77777777" w:rsidR="004F6EEB" w:rsidRDefault="004F6EEB" w:rsidP="00181D35"/>
    <w:p w14:paraId="119F5629" w14:textId="5D5249D9" w:rsidR="00893B32" w:rsidRDefault="00893B32" w:rsidP="00893B32">
      <w:pPr>
        <w:pStyle w:val="Heading3"/>
      </w:pPr>
      <w:r>
        <w:t>Keyboard</w:t>
      </w:r>
    </w:p>
    <w:p w14:paraId="4997A41B" w14:textId="1D3834C2" w:rsidR="004F6EEB" w:rsidRDefault="004F6EEB" w:rsidP="00181D35">
      <w:r>
        <w:t xml:space="preserve">For the keyboard player I need to find the “offset” of the mouse from the player. Then I can divide this offset by the distance of the player from the cursor. This gives a normalised coordinate of where the player is aiming. This can be used to set the velocity of the bullets that the player shoots. </w:t>
      </w:r>
    </w:p>
    <w:p w14:paraId="002DC6B9" w14:textId="77777777" w:rsidR="0036628B" w:rsidRDefault="0036628B" w:rsidP="00181D35"/>
    <w:p w14:paraId="2D328510" w14:textId="355F9209" w:rsidR="0036628B" w:rsidRDefault="0036628B" w:rsidP="0036628B">
      <w:pPr>
        <w:pStyle w:val="Title"/>
      </w:pPr>
      <w:r>
        <w:t>def player_aiming_direction:</w:t>
      </w:r>
    </w:p>
    <w:p w14:paraId="3D0B9FBE" w14:textId="46BA050C" w:rsidR="0036628B" w:rsidRDefault="0036628B" w:rsidP="0036628B">
      <w:pPr>
        <w:pStyle w:val="Title"/>
      </w:pPr>
      <w:r>
        <w:tab/>
        <w:t>mouse_offset_x =mouse.position.x – player.position.x</w:t>
      </w:r>
    </w:p>
    <w:p w14:paraId="445DDA01" w14:textId="59840CCF" w:rsidR="0036628B" w:rsidRDefault="0036628B" w:rsidP="0036628B">
      <w:pPr>
        <w:pStyle w:val="Title"/>
      </w:pPr>
      <w:r>
        <w:tab/>
        <w:t>mouse_offset_y =mouse.position.y – player.position.y</w:t>
      </w:r>
    </w:p>
    <w:p w14:paraId="1581D127" w14:textId="707E816F" w:rsidR="0036628B" w:rsidRDefault="0036628B" w:rsidP="0036628B">
      <w:pPr>
        <w:pStyle w:val="Title"/>
      </w:pPr>
      <w:r>
        <w:tab/>
        <w:t>mouse_offset_dist = sqrt(mouse</w:t>
      </w:r>
      <w:r w:rsidR="006D68CB">
        <w:t>_offset_</w:t>
      </w:r>
      <w:r>
        <w:t>y ** 2 + m</w:t>
      </w:r>
      <w:r w:rsidR="006D68CB">
        <w:t>ouse_offset_y ** 2)</w:t>
      </w:r>
    </w:p>
    <w:p w14:paraId="34085667" w14:textId="77777777" w:rsidR="006D68CB" w:rsidRDefault="006D68CB" w:rsidP="006D68CB">
      <w:pPr>
        <w:pStyle w:val="Title"/>
      </w:pPr>
      <w:r>
        <w:tab/>
      </w:r>
    </w:p>
    <w:p w14:paraId="3DBDD66B" w14:textId="285A8761" w:rsidR="006D68CB" w:rsidRDefault="006D68CB" w:rsidP="006D68CB">
      <w:pPr>
        <w:pStyle w:val="Title"/>
        <w:ind w:firstLine="720"/>
      </w:pPr>
      <w:r>
        <w:lastRenderedPageBreak/>
        <w:t>aim_direction.x = mouse_offset_x / mouse_offset_dist</w:t>
      </w:r>
    </w:p>
    <w:p w14:paraId="51871AF7" w14:textId="162CA51B" w:rsidR="006D68CB" w:rsidRDefault="006D68CB" w:rsidP="006D68CB">
      <w:pPr>
        <w:pStyle w:val="Title"/>
      </w:pPr>
      <w:r>
        <w:tab/>
        <w:t>aim_direction.y = mouse_offset_y / mouse_offset_dist</w:t>
      </w:r>
    </w:p>
    <w:p w14:paraId="66E70C5F" w14:textId="7C5D74E6" w:rsidR="006D68CB" w:rsidRPr="006D68CB" w:rsidRDefault="006D68CB" w:rsidP="006D68CB">
      <w:pPr>
        <w:pStyle w:val="BodyText"/>
      </w:pPr>
      <w:r>
        <w:tab/>
      </w:r>
    </w:p>
    <w:p w14:paraId="174F52F1" w14:textId="4EF97960" w:rsidR="00893B32" w:rsidRDefault="00893B32" w:rsidP="00181D35"/>
    <w:p w14:paraId="50D53BF0" w14:textId="1F69553C" w:rsidR="00893B32" w:rsidRPr="00893B32" w:rsidRDefault="00893B32" w:rsidP="00893B32">
      <w:pPr>
        <w:pStyle w:val="Heading3"/>
      </w:pPr>
      <w:r>
        <w:t>Controller</w:t>
      </w:r>
    </w:p>
    <w:p w14:paraId="1619887A" w14:textId="5BBE9893" w:rsidR="00893B32" w:rsidRDefault="004F6EEB" w:rsidP="00181D35">
      <w:r>
        <w:t>For the controller player</w:t>
      </w:r>
      <w:r w:rsidR="00893B32">
        <w:t xml:space="preserve"> I will use the right stick as the method of aiming.</w:t>
      </w:r>
      <w:r>
        <w:t xml:space="preserve"> </w:t>
      </w:r>
      <w:r w:rsidR="00893B32">
        <w:t>W</w:t>
      </w:r>
      <w:r>
        <w:t xml:space="preserve">e can use the fact that joysticks </w:t>
      </w:r>
      <w:r w:rsidR="00893B32">
        <w:t xml:space="preserve">in pygame </w:t>
      </w:r>
      <w:r>
        <w:t xml:space="preserve">give a value that ranges from -1 to 1 for the x and y coordinate. </w:t>
      </w:r>
    </w:p>
    <w:p w14:paraId="4C4FC253" w14:textId="77777777" w:rsidR="00E3377E" w:rsidRDefault="00E3377E" w:rsidP="00181D35"/>
    <w:p w14:paraId="7D61791D" w14:textId="437C641D" w:rsidR="009444F6" w:rsidRDefault="004F6EEB" w:rsidP="00181D35">
      <w:r>
        <w:t xml:space="preserve">I also need to </w:t>
      </w:r>
      <w:r w:rsidR="00E3606E">
        <w:t xml:space="preserve">account for joystick drift that I have talked about in earlier. I can do this by setting the aim direction to (0,0) if the joysticks are not pushed passed a threshold value. </w:t>
      </w:r>
    </w:p>
    <w:p w14:paraId="086D9B2C" w14:textId="1B8EADAE" w:rsidR="00893B32" w:rsidRDefault="00893B32" w:rsidP="00181D35"/>
    <w:p w14:paraId="7D00AC1E" w14:textId="63F9D4F6" w:rsidR="00893B32" w:rsidRDefault="00893B32" w:rsidP="00181D35">
      <w:r>
        <w:t>I also want the left joystick to act as a method of input for aiming when the player is not aiming with the right stick. I will do this in the same way as I did for the right stick.</w:t>
      </w:r>
    </w:p>
    <w:p w14:paraId="7B7240FB" w14:textId="77777777" w:rsidR="00893B32" w:rsidRDefault="00893B32" w:rsidP="00181D35"/>
    <w:p w14:paraId="05456D48" w14:textId="3F61DCFA" w:rsidR="00893B32" w:rsidRDefault="00893B32" w:rsidP="00181D35">
      <w:r>
        <w:t xml:space="preserve">When neither the left or right stick is being pressed the player will either shoot in the direction they last shot in or they will shoot in a random direction. For the first iteration I will use the random direction method. </w:t>
      </w:r>
    </w:p>
    <w:p w14:paraId="01B1E73B" w14:textId="5E6DA23B" w:rsidR="00893B32" w:rsidRDefault="00893B32" w:rsidP="00181D35">
      <w:r>
        <w:rPr>
          <w:noProof/>
        </w:rPr>
        <w:drawing>
          <wp:inline distT="0" distB="0" distL="0" distR="0" wp14:anchorId="2EF59161" wp14:editId="5F17BADC">
            <wp:extent cx="5257800" cy="2225755"/>
            <wp:effectExtent l="0" t="0" r="0" b="0"/>
            <wp:docPr id="1773565547" name="Picture 3" descr="A drawing of a video gam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65547" name="Picture 3" descr="A drawing of a video game controll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0079" cy="2235186"/>
                    </a:xfrm>
                    <a:prstGeom prst="rect">
                      <a:avLst/>
                    </a:prstGeom>
                  </pic:spPr>
                </pic:pic>
              </a:graphicData>
            </a:graphic>
          </wp:inline>
        </w:drawing>
      </w:r>
    </w:p>
    <w:p w14:paraId="3CF83121" w14:textId="77777777" w:rsidR="00E3377E" w:rsidRDefault="00E3377E" w:rsidP="00181D35"/>
    <w:p w14:paraId="3F40E9A5" w14:textId="27F5F1B8" w:rsidR="00E3377E" w:rsidRDefault="00E3377E" w:rsidP="00E3377E">
      <w:pPr>
        <w:pStyle w:val="Title"/>
      </w:pPr>
      <w:r>
        <w:t>def player_aim_direction:</w:t>
      </w:r>
    </w:p>
    <w:p w14:paraId="35B85BDE" w14:textId="2FF9B689" w:rsidR="00E3377E" w:rsidRDefault="00E3377E" w:rsidP="00E3377E">
      <w:pPr>
        <w:pStyle w:val="Title"/>
      </w:pPr>
      <w:r>
        <w:tab/>
      </w:r>
      <w:r w:rsidR="00AE2CE1">
        <w:t>right_</w:t>
      </w:r>
      <w:r>
        <w:t>x_offset= controller.right_joystick.position.x</w:t>
      </w:r>
    </w:p>
    <w:p w14:paraId="3D8A7FF7" w14:textId="19DC6670" w:rsidR="00E3377E" w:rsidRDefault="00E3377E" w:rsidP="00E3377E">
      <w:pPr>
        <w:pStyle w:val="Title"/>
      </w:pPr>
      <w:r>
        <w:tab/>
      </w:r>
      <w:r w:rsidR="00AE2CE1">
        <w:t>right_</w:t>
      </w:r>
      <w:r>
        <w:t>y_offset= controller.right_joystick.position.y</w:t>
      </w:r>
    </w:p>
    <w:p w14:paraId="195EE95F" w14:textId="63065C72" w:rsidR="00E3377E" w:rsidRDefault="00AE2CE1" w:rsidP="00AE2CE1">
      <w:pPr>
        <w:pStyle w:val="Title"/>
        <w:ind w:left="720"/>
      </w:pPr>
      <w:r>
        <w:t>right_</w:t>
      </w:r>
      <w:r w:rsidR="00E3377E">
        <w:t>distance = sqrt(</w:t>
      </w:r>
      <w:r>
        <w:t>right_</w:t>
      </w:r>
      <w:r w:rsidR="00E3377E">
        <w:t>x_offset**2 +</w:t>
      </w:r>
      <w:r>
        <w:t xml:space="preserve"> right_</w:t>
      </w:r>
      <w:r w:rsidR="00E3377E">
        <w:t>y_offset**2)</w:t>
      </w:r>
    </w:p>
    <w:p w14:paraId="5207134B" w14:textId="77777777" w:rsidR="00AE2CE1" w:rsidRDefault="00AE2CE1" w:rsidP="00AE2CE1">
      <w:pPr>
        <w:pStyle w:val="BodyText"/>
      </w:pPr>
    </w:p>
    <w:p w14:paraId="57393C59" w14:textId="35C761D3" w:rsidR="00AE2CE1" w:rsidRDefault="00AE2CE1" w:rsidP="00AE2CE1">
      <w:pPr>
        <w:pStyle w:val="Title"/>
      </w:pPr>
      <w:r>
        <w:tab/>
        <w:t>left_x_offset=controller.left_joystick.position.x</w:t>
      </w:r>
    </w:p>
    <w:p w14:paraId="694435A1" w14:textId="78CA5CE4" w:rsidR="00AE2CE1" w:rsidRDefault="00AE2CE1" w:rsidP="00AE2CE1">
      <w:pPr>
        <w:pStyle w:val="Title"/>
        <w:ind w:firstLine="720"/>
      </w:pPr>
      <w:r>
        <w:t>left_x_offset=controller.left_joystick.position.x</w:t>
      </w:r>
    </w:p>
    <w:p w14:paraId="6A1BAC1D" w14:textId="3B352320" w:rsidR="00AE2CE1" w:rsidRDefault="00AE2CE1" w:rsidP="00AE2CE1">
      <w:pPr>
        <w:pStyle w:val="Title"/>
        <w:ind w:left="720"/>
      </w:pPr>
      <w:r>
        <w:lastRenderedPageBreak/>
        <w:t>left_distance = sqrt(left_x_offset**2 + left_y_offset**2)</w:t>
      </w:r>
    </w:p>
    <w:p w14:paraId="2C8E4C8E" w14:textId="77777777" w:rsidR="00AE2CE1" w:rsidRPr="00AE2CE1" w:rsidRDefault="00AE2CE1" w:rsidP="00AE2CE1">
      <w:pPr>
        <w:pStyle w:val="BodyText"/>
      </w:pPr>
    </w:p>
    <w:p w14:paraId="5769918C" w14:textId="07DE41AE" w:rsidR="00E3377E" w:rsidRDefault="00E3377E" w:rsidP="00E3377E">
      <w:pPr>
        <w:pStyle w:val="Title"/>
      </w:pPr>
      <w:r>
        <w:tab/>
        <w:t xml:space="preserve">if </w:t>
      </w:r>
      <w:r w:rsidR="00AE2CE1">
        <w:t>right_d</w:t>
      </w:r>
      <w:r>
        <w:t xml:space="preserve">istance </w:t>
      </w:r>
      <w:r w:rsidR="00AE2CE1">
        <w:t>&gt; 0.1:</w:t>
      </w:r>
    </w:p>
    <w:p w14:paraId="32081288" w14:textId="65D72674" w:rsidR="00AE2CE1" w:rsidRDefault="00AE2CE1" w:rsidP="00AE2CE1">
      <w:pPr>
        <w:pStyle w:val="Title"/>
      </w:pPr>
      <w:r>
        <w:tab/>
      </w:r>
      <w:r>
        <w:tab/>
        <w:t xml:space="preserve">aim_direction.x = </w:t>
      </w:r>
      <w:r w:rsidR="004B6CB6">
        <w:t>right_</w:t>
      </w:r>
      <w:r>
        <w:t>x_offset</w:t>
      </w:r>
    </w:p>
    <w:p w14:paraId="401C47C9" w14:textId="36022E96" w:rsidR="00AE2CE1" w:rsidRDefault="00AE2CE1" w:rsidP="00AE2CE1">
      <w:pPr>
        <w:pStyle w:val="Title"/>
      </w:pPr>
      <w:r>
        <w:tab/>
      </w:r>
      <w:r>
        <w:tab/>
        <w:t xml:space="preserve">aim_direction.y = </w:t>
      </w:r>
      <w:r w:rsidR="004B6CB6">
        <w:t>right_</w:t>
      </w:r>
      <w:r>
        <w:t>y_offset</w:t>
      </w:r>
    </w:p>
    <w:p w14:paraId="0B42392B" w14:textId="09665D6A" w:rsidR="00AE2CE1" w:rsidRDefault="00AE2CE1" w:rsidP="00AE2CE1">
      <w:pPr>
        <w:pStyle w:val="Title"/>
      </w:pPr>
      <w:r>
        <w:tab/>
        <w:t>elif left distance &gt; 0.1:</w:t>
      </w:r>
    </w:p>
    <w:p w14:paraId="0CB19915" w14:textId="695387A6" w:rsidR="00AE2CE1" w:rsidRDefault="00AE2CE1" w:rsidP="004B6CB6">
      <w:pPr>
        <w:pStyle w:val="Title"/>
      </w:pPr>
      <w:r>
        <w:tab/>
      </w:r>
      <w:r>
        <w:tab/>
      </w:r>
      <w:r w:rsidR="004B6CB6">
        <w:t>aim_direction.x = left_x_offset</w:t>
      </w:r>
    </w:p>
    <w:p w14:paraId="289FE2BC" w14:textId="1ABE2E0B" w:rsidR="004B6CB6" w:rsidRDefault="004B6CB6" w:rsidP="004B6CB6">
      <w:pPr>
        <w:pStyle w:val="Title"/>
      </w:pPr>
      <w:r>
        <w:tab/>
      </w:r>
      <w:r>
        <w:tab/>
        <w:t>aim_direction.y = left_y_offset</w:t>
      </w:r>
    </w:p>
    <w:p w14:paraId="4929CE42" w14:textId="78010A4C" w:rsidR="004B6CB6" w:rsidRDefault="004B6CB6" w:rsidP="004B6CB6">
      <w:pPr>
        <w:pStyle w:val="Title"/>
      </w:pPr>
      <w:r>
        <w:tab/>
        <w:t>else:</w:t>
      </w:r>
    </w:p>
    <w:p w14:paraId="03A7FD01" w14:textId="142727A8" w:rsidR="004B6CB6" w:rsidRDefault="004B6CB6" w:rsidP="004B6CB6">
      <w:pPr>
        <w:pStyle w:val="Title"/>
      </w:pPr>
      <w:r>
        <w:tab/>
      </w:r>
      <w:r>
        <w:tab/>
        <w:t xml:space="preserve">aim_direction.x = </w:t>
      </w:r>
      <w:r w:rsidR="00763EB0">
        <w:t>2*random.random()-1</w:t>
      </w:r>
    </w:p>
    <w:p w14:paraId="53F4E49A" w14:textId="1A9BD9CF" w:rsidR="004B6CB6" w:rsidRPr="004B6CB6" w:rsidRDefault="004B6CB6" w:rsidP="00763EB0">
      <w:pPr>
        <w:pStyle w:val="Title"/>
      </w:pPr>
      <w:r>
        <w:tab/>
      </w:r>
      <w:r>
        <w:tab/>
        <w:t xml:space="preserve">aim_direction.y = </w:t>
      </w:r>
      <w:r w:rsidR="00763EB0">
        <w:t>2*random.random()-1</w:t>
      </w:r>
    </w:p>
    <w:p w14:paraId="0042F149" w14:textId="6232D26F" w:rsidR="00AE2CE1" w:rsidRPr="00AE2CE1" w:rsidRDefault="00AE2CE1" w:rsidP="00AE2CE1">
      <w:pPr>
        <w:pStyle w:val="BodyText"/>
      </w:pPr>
      <w:r>
        <w:tab/>
      </w:r>
      <w:r>
        <w:tab/>
      </w:r>
    </w:p>
    <w:p w14:paraId="74DD2B3E" w14:textId="60CC1F65" w:rsidR="00AE2CE1" w:rsidRPr="00AE2CE1" w:rsidRDefault="00AE2CE1" w:rsidP="00AE2CE1">
      <w:pPr>
        <w:pStyle w:val="Title"/>
      </w:pPr>
      <w:r>
        <w:tab/>
      </w:r>
    </w:p>
    <w:p w14:paraId="37BE4A4A" w14:textId="44BD2BFE" w:rsidR="00AE2CE1" w:rsidRPr="00AE2CE1" w:rsidRDefault="00AE2CE1" w:rsidP="00AE2CE1">
      <w:pPr>
        <w:pStyle w:val="Title"/>
      </w:pPr>
      <w:r>
        <w:tab/>
      </w:r>
      <w:r>
        <w:tab/>
      </w:r>
    </w:p>
    <w:p w14:paraId="44747C5E" w14:textId="58D2B922" w:rsidR="00893B32" w:rsidRDefault="00893B32" w:rsidP="00181D35"/>
    <w:p w14:paraId="33B64E26" w14:textId="1DA3D780" w:rsidR="009444F6" w:rsidRDefault="009444F6" w:rsidP="009444F6">
      <w:pPr>
        <w:pStyle w:val="Heading2"/>
        <w:rPr>
          <w:rFonts w:hint="eastAsia"/>
        </w:rPr>
      </w:pPr>
      <w:r>
        <w:t>Displaying the direction the player is aiming</w:t>
      </w:r>
    </w:p>
    <w:p w14:paraId="26CC65F8" w14:textId="22B1F0C5" w:rsidR="00F57B53" w:rsidRDefault="00F57B53" w:rsidP="00F57B53">
      <w:r>
        <w:t>I will only need to display the direction the player is aiming if the player is using a controller as the keyboard players have the cursor to indicate where thir bullets will go.</w:t>
      </w:r>
    </w:p>
    <w:p w14:paraId="6B0E0DAA" w14:textId="77777777" w:rsidR="00F57B53" w:rsidRDefault="00F57B53" w:rsidP="00F57B53"/>
    <w:p w14:paraId="4C0B3869" w14:textId="2185A6FE" w:rsidR="00F57B53" w:rsidRDefault="00F57B53" w:rsidP="00F57B53">
      <w:r>
        <w:t xml:space="preserve">With the controller players I will use a simple circle (maybe the same colour as the player) to indicate where they will shoot. Their will only be an indicator if the player is aiming with the right joystick. The indicator will be a circle that is drawn relative to the player that is aiming. The position relative to the player will be based of the position of the right joystick. </w:t>
      </w:r>
    </w:p>
    <w:p w14:paraId="2E3568BD" w14:textId="77777777" w:rsidR="000E7E4D" w:rsidRDefault="000E7E4D" w:rsidP="00F57B53">
      <w:pPr>
        <w:pStyle w:val="Title"/>
      </w:pPr>
    </w:p>
    <w:p w14:paraId="7261893A" w14:textId="2F42BC0F" w:rsidR="005B684E" w:rsidRDefault="005B684E" w:rsidP="00F57B53">
      <w:pPr>
        <w:pStyle w:val="Title"/>
      </w:pPr>
      <w:r>
        <w:t>#a method within the player class to draw aiming #indicator</w:t>
      </w:r>
    </w:p>
    <w:p w14:paraId="5D741FA3" w14:textId="09FF3C38" w:rsidR="00F57B53" w:rsidRDefault="00F57B53" w:rsidP="00F57B53">
      <w:pPr>
        <w:pStyle w:val="Title"/>
      </w:pPr>
      <w:r>
        <w:t xml:space="preserve">def </w:t>
      </w:r>
      <w:r w:rsidR="00C46283">
        <w:t>draw_</w:t>
      </w:r>
      <w:r>
        <w:t>aiming_indicator():</w:t>
      </w:r>
    </w:p>
    <w:p w14:paraId="34B41E3B" w14:textId="681649FF" w:rsidR="00F57B53" w:rsidRDefault="00F57B53" w:rsidP="00F57B53">
      <w:pPr>
        <w:pStyle w:val="Title"/>
      </w:pPr>
      <w:r>
        <w:tab/>
        <w:t>offset_x = get_joystick().x</w:t>
      </w:r>
      <w:r w:rsidR="005B684E">
        <w:t xml:space="preserve"> * INDICATOR_DISTANCE</w:t>
      </w:r>
    </w:p>
    <w:p w14:paraId="7B87AD83" w14:textId="152E5471" w:rsidR="00F57B53" w:rsidRDefault="00F57B53" w:rsidP="00F57B53">
      <w:pPr>
        <w:pStyle w:val="Title"/>
      </w:pPr>
      <w:r>
        <w:tab/>
        <w:t>offset</w:t>
      </w:r>
      <w:r w:rsidR="005B684E">
        <w:t xml:space="preserve"> = get_joystick().y * INDICATOR_DISTANCE</w:t>
      </w:r>
    </w:p>
    <w:p w14:paraId="1B96C859" w14:textId="4BAD5516" w:rsidR="005B684E" w:rsidRDefault="005B684E" w:rsidP="005B684E">
      <w:pPr>
        <w:pStyle w:val="Title"/>
      </w:pPr>
      <w:r>
        <w:tab/>
        <w:t>draw_circle(offset_x + player.x,offset_y + player.y)</w:t>
      </w:r>
    </w:p>
    <w:p w14:paraId="68BDE71E" w14:textId="77777777" w:rsidR="00052A75" w:rsidRDefault="00052A75" w:rsidP="00052A75">
      <w:pPr>
        <w:pStyle w:val="BodyText"/>
      </w:pPr>
    </w:p>
    <w:p w14:paraId="52755E6B" w14:textId="40DDFB78" w:rsidR="00052A75" w:rsidRDefault="00052A75" w:rsidP="00052A75">
      <w:pPr>
        <w:pStyle w:val="Heading2"/>
        <w:rPr>
          <w:rFonts w:hint="eastAsia"/>
        </w:rPr>
      </w:pPr>
      <w:r>
        <w:t>Shooting</w:t>
      </w:r>
    </w:p>
    <w:p w14:paraId="7326C4DD" w14:textId="2192BF12" w:rsidR="00DF1E2E" w:rsidRDefault="00DF1E2E" w:rsidP="00DF1E2E">
      <w:r>
        <w:t xml:space="preserve">To shoot the </w:t>
      </w:r>
      <w:r w:rsidR="002B6B1A">
        <w:t>program is a method within player</w:t>
      </w:r>
      <w:r>
        <w:t xml:space="preserve"> creates a new Bullet </w:t>
      </w:r>
      <w:r w:rsidR="007E6236">
        <w:t>object</w:t>
      </w:r>
      <w:r>
        <w:t xml:space="preserve"> and sets its velocity to be</w:t>
      </w:r>
      <w:r w:rsidR="007E6236">
        <w:t xml:space="preserve"> the aim_direction multiplied by a speed.</w:t>
      </w:r>
      <w:r w:rsidR="002B6B1A">
        <w:t xml:space="preserve"> The bullet </w:t>
      </w:r>
      <w:r w:rsidR="002B6B1A">
        <w:lastRenderedPageBreak/>
        <w:t>object is added to the games bullet sprite group</w:t>
      </w:r>
      <w:r w:rsidR="007E6236">
        <w:t xml:space="preserve"> Here is psuedo code of the function. </w:t>
      </w:r>
    </w:p>
    <w:p w14:paraId="1B40463D" w14:textId="77777777" w:rsidR="007E6236" w:rsidRDefault="007E6236" w:rsidP="00DF1E2E"/>
    <w:p w14:paraId="44E3BBB6" w14:textId="6E837257" w:rsidR="007E6236" w:rsidRDefault="007E6236" w:rsidP="007E6236">
      <w:pPr>
        <w:pStyle w:val="Title"/>
      </w:pPr>
      <w:r>
        <w:t>def shoot:</w:t>
      </w:r>
    </w:p>
    <w:p w14:paraId="76581957" w14:textId="00412446" w:rsidR="007E6236" w:rsidRDefault="007E6236" w:rsidP="002B6B1A">
      <w:pPr>
        <w:pStyle w:val="Title"/>
      </w:pPr>
      <w:r>
        <w:tab/>
        <w:t>bullet = Bullet(</w:t>
      </w:r>
      <w:r w:rsidR="002B6B1A">
        <w:t>(position.x, position.y), aim_direction.x * bullet_speed, aim_direction * bullet_speed</w:t>
      </w:r>
      <w:r>
        <w:t>)</w:t>
      </w:r>
      <w:r w:rsidR="007E299D">
        <w:t xml:space="preserve"> #Bullet(position, velocity)</w:t>
      </w:r>
    </w:p>
    <w:p w14:paraId="5E23350C" w14:textId="386B7A69" w:rsidR="002B6B1A" w:rsidRPr="002B6B1A" w:rsidRDefault="002B6B1A" w:rsidP="002B6B1A">
      <w:pPr>
        <w:pStyle w:val="Title"/>
      </w:pPr>
      <w:r>
        <w:tab/>
        <w:t>game.bullets.add(bullet)</w:t>
      </w:r>
    </w:p>
    <w:p w14:paraId="20CF6DBF" w14:textId="31B63AB0" w:rsidR="00052A75" w:rsidRDefault="00052A75" w:rsidP="00052A75">
      <w:pPr>
        <w:pStyle w:val="Heading2"/>
        <w:rPr>
          <w:rFonts w:hint="eastAsia"/>
        </w:rPr>
      </w:pPr>
      <w:r>
        <w:t>Loading in the next level</w:t>
      </w:r>
    </w:p>
    <w:p w14:paraId="692C17E4" w14:textId="1825463E" w:rsidR="00332C10" w:rsidRDefault="00332C10" w:rsidP="00332C10">
      <w:r>
        <w:t xml:space="preserve">First the level counter is incremented and the current level is set using the level counter as the index for the level to load. Next all of the bullets and weapons are killed. The players spawned attribute is set to false and the holding attribute is set to </w:t>
      </w:r>
      <w:r w:rsidR="00A15FAF">
        <w:t>n</w:t>
      </w:r>
      <w:r>
        <w:t>one/null. The spawned attribute for all player spawners is set to false and the spawn</w:t>
      </w:r>
      <w:r w:rsidR="00A76B38">
        <w:t>_pl</w:t>
      </w:r>
      <w:r>
        <w:t>ayers method is run</w:t>
      </w:r>
      <w:r w:rsidR="00A76B38">
        <w:t>.</w:t>
      </w:r>
      <w:r w:rsidR="002B6B1A">
        <w:t xml:space="preserve"> </w:t>
      </w:r>
    </w:p>
    <w:p w14:paraId="7EFAA92E" w14:textId="57040B61" w:rsidR="00295DA1" w:rsidRDefault="002B6B1A" w:rsidP="00295DA1">
      <w:pPr>
        <w:pStyle w:val="Title"/>
      </w:pPr>
      <w:r>
        <w:t>def next_level():</w:t>
      </w:r>
    </w:p>
    <w:p w14:paraId="7FC948CF" w14:textId="77777777" w:rsidR="00295DA1" w:rsidRDefault="00295DA1" w:rsidP="00295DA1">
      <w:pPr>
        <w:pStyle w:val="Title"/>
      </w:pPr>
      <w:r>
        <w:t>for player in players:</w:t>
      </w:r>
    </w:p>
    <w:p w14:paraId="67FB1F2A" w14:textId="77777777" w:rsidR="00295DA1" w:rsidRDefault="00295DA1" w:rsidP="00295DA1">
      <w:pPr>
        <w:pStyle w:val="Title"/>
      </w:pPr>
      <w:r>
        <w:tab/>
      </w:r>
      <w:r>
        <w:tab/>
        <w:t>player.spawned = false</w:t>
      </w:r>
    </w:p>
    <w:p w14:paraId="27E772BD" w14:textId="77777777" w:rsidR="00295DA1" w:rsidRDefault="00295DA1" w:rsidP="00295DA1">
      <w:pPr>
        <w:pStyle w:val="Title"/>
      </w:pPr>
      <w:r>
        <w:tab/>
        <w:t>for bullet in bullets:</w:t>
      </w:r>
    </w:p>
    <w:p w14:paraId="75298663" w14:textId="77777777" w:rsidR="00295DA1" w:rsidRDefault="00295DA1" w:rsidP="00295DA1">
      <w:pPr>
        <w:pStyle w:val="Title"/>
      </w:pPr>
      <w:r>
        <w:tab/>
      </w:r>
      <w:r>
        <w:tab/>
        <w:t>bullet.kill()</w:t>
      </w:r>
    </w:p>
    <w:p w14:paraId="551579FA" w14:textId="228FC777" w:rsidR="00295DA1" w:rsidRDefault="00295DA1" w:rsidP="00295DA1">
      <w:pPr>
        <w:pStyle w:val="Title"/>
      </w:pPr>
      <w:r>
        <w:tab/>
        <w:t>for weapon in weapons:</w:t>
      </w:r>
    </w:p>
    <w:p w14:paraId="37B6EDB0" w14:textId="7F00BCD5" w:rsidR="00295DA1" w:rsidRPr="00295DA1" w:rsidRDefault="00295DA1" w:rsidP="00295DA1">
      <w:pPr>
        <w:pStyle w:val="Title"/>
      </w:pPr>
      <w:r>
        <w:tab/>
      </w:r>
      <w:r>
        <w:tab/>
        <w:t>weapon.kill()</w:t>
      </w:r>
    </w:p>
    <w:p w14:paraId="0D69E580" w14:textId="2201D863" w:rsidR="002B6B1A" w:rsidRDefault="002B6B1A" w:rsidP="002B6B1A">
      <w:pPr>
        <w:pStyle w:val="Title"/>
      </w:pPr>
      <w:r>
        <w:tab/>
        <w:t>current_level_counter += 1</w:t>
      </w:r>
    </w:p>
    <w:p w14:paraId="434028B1" w14:textId="0742EDCF" w:rsidR="00332C10" w:rsidRDefault="002B6B1A" w:rsidP="00A76B38">
      <w:pPr>
        <w:pStyle w:val="Title"/>
      </w:pPr>
      <w:r>
        <w:tab/>
        <w:t>current_level = levels[current_level_counter]</w:t>
      </w:r>
    </w:p>
    <w:p w14:paraId="4F7917F8" w14:textId="77777777" w:rsidR="00332C10" w:rsidRDefault="00332C10" w:rsidP="00332C10">
      <w:pPr>
        <w:pStyle w:val="Heading2"/>
        <w:rPr>
          <w:rFonts w:hint="eastAsia"/>
        </w:rPr>
      </w:pPr>
      <w:r>
        <w:t>Spawning players</w:t>
      </w:r>
    </w:p>
    <w:p w14:paraId="153D2BBE" w14:textId="322263EB" w:rsidR="00071691" w:rsidRDefault="00332C10" w:rsidP="00332C10">
      <w:r>
        <w:t xml:space="preserve">This iterates through every </w:t>
      </w:r>
      <w:r w:rsidR="00A15FAF">
        <w:t>P</w:t>
      </w:r>
      <w:r>
        <w:t xml:space="preserve">layer in the </w:t>
      </w:r>
      <w:r w:rsidR="00B72258">
        <w:t>players sprite group and</w:t>
      </w:r>
      <w:r w:rsidR="00A15FAF">
        <w:t xml:space="preserve"> checks if the players spawned attribute is true</w:t>
      </w:r>
      <w:r w:rsidR="00B72258">
        <w:t>. If false</w:t>
      </w:r>
      <w:r w:rsidR="00A15FAF">
        <w:t xml:space="preserve"> the algorithm spawns the player on one of the player spawners that has not been used.</w:t>
      </w:r>
      <w:r w:rsidR="00B72258">
        <w:t xml:space="preserve"> This will be a method within the Game object.</w:t>
      </w:r>
    </w:p>
    <w:p w14:paraId="3AFF931A" w14:textId="77777777" w:rsidR="00B72258" w:rsidRDefault="00B72258" w:rsidP="00332C10"/>
    <w:p w14:paraId="18CD31D2" w14:textId="29C65455" w:rsidR="00B72258" w:rsidRDefault="00B72258" w:rsidP="00332C10">
      <w:r>
        <w:t xml:space="preserve">To spawn the players the Player object will be moved to the correct position by changing the </w:t>
      </w:r>
      <w:r w:rsidR="00595057">
        <w:t>position</w:t>
      </w:r>
      <w:r>
        <w:t xml:space="preserve"> coordinates to be the same as </w:t>
      </w:r>
      <w:r w:rsidR="00595057">
        <w:t>the spawners coordinates.</w:t>
      </w:r>
    </w:p>
    <w:p w14:paraId="1B8E170A" w14:textId="0F201054" w:rsidR="00A76B38" w:rsidRDefault="00A76B38" w:rsidP="00A76B38">
      <w:pPr>
        <w:pStyle w:val="Title"/>
      </w:pPr>
      <w:r>
        <w:t>def spawn_players():</w:t>
      </w:r>
    </w:p>
    <w:p w14:paraId="2ED086FC" w14:textId="42829D15" w:rsidR="00A76B38" w:rsidRDefault="00A76B38" w:rsidP="00A76B38">
      <w:pPr>
        <w:pStyle w:val="Title"/>
      </w:pPr>
      <w:r>
        <w:tab/>
        <w:t>for player in players:</w:t>
      </w:r>
    </w:p>
    <w:p w14:paraId="060B4EBB" w14:textId="31F35B94" w:rsidR="00A76B38" w:rsidRDefault="00A76B38" w:rsidP="00A76B38">
      <w:pPr>
        <w:pStyle w:val="Title"/>
      </w:pPr>
      <w:r>
        <w:tab/>
      </w:r>
      <w:r>
        <w:tab/>
        <w:t>for spawner in current_level.spawners:</w:t>
      </w:r>
    </w:p>
    <w:p w14:paraId="6D57B5F3" w14:textId="22E7C5E7" w:rsidR="00A76B38" w:rsidRDefault="00A76B38" w:rsidP="00A76B38">
      <w:pPr>
        <w:pStyle w:val="Title"/>
      </w:pPr>
      <w:r>
        <w:tab/>
      </w:r>
      <w:r>
        <w:tab/>
      </w:r>
      <w:r>
        <w:tab/>
        <w:t>if spawner.used == false and player.spawned == false:</w:t>
      </w:r>
    </w:p>
    <w:p w14:paraId="04914244" w14:textId="5A9467E0" w:rsidR="00A76B38" w:rsidRDefault="00A76B38" w:rsidP="00A76B38">
      <w:pPr>
        <w:pStyle w:val="Title"/>
      </w:pPr>
      <w:r>
        <w:tab/>
      </w:r>
      <w:r>
        <w:tab/>
      </w:r>
      <w:r>
        <w:tab/>
      </w:r>
      <w:r>
        <w:tab/>
        <w:t>player.position = spawner.position</w:t>
      </w:r>
    </w:p>
    <w:p w14:paraId="67440390" w14:textId="67347CB5" w:rsidR="00A76B38" w:rsidRDefault="00A76B38" w:rsidP="00A76B38">
      <w:pPr>
        <w:pStyle w:val="Title"/>
      </w:pPr>
      <w:r>
        <w:tab/>
      </w:r>
      <w:r>
        <w:tab/>
      </w:r>
      <w:r>
        <w:tab/>
      </w:r>
      <w:r>
        <w:tab/>
        <w:t>player.spawned = true</w:t>
      </w:r>
    </w:p>
    <w:p w14:paraId="54D7A782" w14:textId="1A00A064" w:rsidR="00A76B38" w:rsidRDefault="00A76B38" w:rsidP="00A76B38">
      <w:pPr>
        <w:pStyle w:val="Title"/>
      </w:pPr>
      <w:r>
        <w:tab/>
      </w:r>
      <w:r>
        <w:tab/>
      </w:r>
      <w:r>
        <w:tab/>
      </w:r>
      <w:r>
        <w:tab/>
        <w:t>spawner.used = true</w:t>
      </w:r>
    </w:p>
    <w:p w14:paraId="61CC7121" w14:textId="77777777" w:rsidR="00A76B38" w:rsidRPr="00A76B38" w:rsidRDefault="00A76B38" w:rsidP="00A76B38">
      <w:pPr>
        <w:pStyle w:val="BodyText"/>
      </w:pPr>
    </w:p>
    <w:p w14:paraId="72FCA5AD" w14:textId="77777777" w:rsidR="00B72258" w:rsidRPr="00052A75" w:rsidRDefault="00B72258" w:rsidP="00332C10"/>
    <w:p w14:paraId="332E19D2" w14:textId="77777777" w:rsidR="002A70E5" w:rsidRDefault="00000000" w:rsidP="00244942">
      <w:pPr>
        <w:pStyle w:val="Heading2"/>
        <w:rPr>
          <w:rFonts w:hint="eastAsia"/>
        </w:rPr>
      </w:pPr>
      <w:r>
        <w:t>Permanent Storage</w:t>
      </w:r>
    </w:p>
    <w:p w14:paraId="0AA1597F" w14:textId="6E709B1B" w:rsidR="002A70E5" w:rsidRDefault="00000000" w:rsidP="00244942">
      <w:r>
        <w:t>My game will have very little permanent storage as the project does not need to store much information however players are able to edit the level file</w:t>
      </w:r>
      <w:r w:rsidR="00D0204D">
        <w:t>s</w:t>
      </w:r>
      <w:r>
        <w:t xml:space="preserve"> to add their own levels or to remove levels. This file is not changed by the game but is read by the game for </w:t>
      </w:r>
      <w:r w:rsidR="00D0204D">
        <w:t>creating the tiles sprite groups</w:t>
      </w:r>
      <w:r>
        <w:t>. One feature that I could implement is a scoreboard system that stores the best scores that players get in the single player mode in a simple text file.</w:t>
      </w:r>
      <w:r w:rsidR="00D0204D">
        <w:t xml:space="preserve"> Overall the permentant storage for the game is very small. </w:t>
      </w:r>
    </w:p>
    <w:p w14:paraId="6AF30632" w14:textId="77777777" w:rsidR="002A70E5" w:rsidRDefault="002A70E5">
      <w:pPr>
        <w:pStyle w:val="Standard"/>
      </w:pPr>
    </w:p>
    <w:p w14:paraId="57D8026A" w14:textId="455E2B79" w:rsidR="002A70E5" w:rsidRDefault="00000000" w:rsidP="00A91DD0">
      <w:pPr>
        <w:pStyle w:val="Heading2"/>
        <w:rPr>
          <w:rFonts w:hint="eastAsia"/>
        </w:rPr>
      </w:pPr>
      <w:r>
        <w:t>Method of distribution</w:t>
      </w:r>
    </w:p>
    <w:p w14:paraId="14E18A5B" w14:textId="1FB5D822" w:rsidR="002A70E5" w:rsidRDefault="00000000" w:rsidP="00244942">
      <w:r>
        <w:t>I plan to use PyInstaller to create an executable. Also for users of different operating systems they will be able to run the game as long as they install python. I will also create a python package which means if someone wants to install the game they will not need to install all the prerequisites such as pygame.</w:t>
      </w:r>
    </w:p>
    <w:p w14:paraId="2B85837A" w14:textId="77777777" w:rsidR="002A70E5" w:rsidRDefault="00000000" w:rsidP="00244942">
      <w:pPr>
        <w:pStyle w:val="Heading2"/>
        <w:rPr>
          <w:rFonts w:hint="eastAsia"/>
        </w:rPr>
      </w:pPr>
      <w:r>
        <w:t>Deciding between aggregation and composition</w:t>
      </w:r>
    </w:p>
    <w:p w14:paraId="465A56C7" w14:textId="19878501" w:rsidR="00A91DD0" w:rsidRDefault="00A91DD0" w:rsidP="00A91DD0">
      <w:r>
        <w:t xml:space="preserve">Much of my program will use composition. This is where an object only exists within another object. An example of this is the Levels objects that are initialised within the Game object. Composition allows for encapsulation of the functionality of the contained objects within the container. This keeps the code clean and clear. </w:t>
      </w:r>
      <w:r w:rsidR="007041D5">
        <w:t xml:space="preserve">Also the composition implies ownership which is true of the classes within my program. The Players, Levels, Weapons and Bullets are all owned by the Game object. </w:t>
      </w:r>
    </w:p>
    <w:p w14:paraId="0944E579" w14:textId="0B746F10" w:rsidR="00E55048" w:rsidRDefault="000541DD" w:rsidP="00E55048">
      <w:pPr>
        <w:pStyle w:val="Heading2"/>
        <w:rPr>
          <w:rFonts w:hint="eastAsia"/>
        </w:rPr>
      </w:pPr>
      <w:r>
        <w:t>L</w:t>
      </w:r>
      <w:r w:rsidR="00E55048">
        <w:t>ocal and global variables</w:t>
      </w:r>
    </w:p>
    <w:p w14:paraId="59827F08" w14:textId="1850FED9" w:rsidR="00E55048" w:rsidRPr="00E55048" w:rsidRDefault="00E55048" w:rsidP="00E55048">
      <w:r>
        <w:t xml:space="preserve">Throughout the program I will be using local variables. This is because it provides encapsulation to the code which means readability and cleanliness to the code. When variables need to be used by an object that is initialised within another variables will be passed by reference into the program. Only for functions (that return values) will I pass by value. </w:t>
      </w:r>
    </w:p>
    <w:p w14:paraId="5125A96B" w14:textId="2B2534A9" w:rsidR="002A70E5" w:rsidRDefault="00E63938" w:rsidP="00E63938">
      <w:pPr>
        <w:pStyle w:val="Heading2"/>
        <w:rPr>
          <w:rFonts w:hint="eastAsia"/>
        </w:rPr>
      </w:pPr>
      <w:r>
        <w:t>Validation</w:t>
      </w:r>
    </w:p>
    <w:p w14:paraId="529A1CC5" w14:textId="22FC81E2" w:rsidR="00E63938" w:rsidRDefault="00E63938" w:rsidP="00E63938">
      <w:r>
        <w:t>Inputs should be validated to ensure the correct data is being inputted. These are the types of data that can be input:</w:t>
      </w:r>
    </w:p>
    <w:p w14:paraId="070675F5" w14:textId="77777777" w:rsidR="00E63938" w:rsidRDefault="00E63938" w:rsidP="00E63938"/>
    <w:p w14:paraId="67A8C3AD" w14:textId="318CDC69" w:rsidR="00E63938" w:rsidRDefault="00E63938" w:rsidP="00E63938">
      <w:pPr>
        <w:pStyle w:val="Heading3"/>
      </w:pPr>
      <w:r>
        <w:t>Keyboard buttons</w:t>
      </w:r>
      <w:r w:rsidR="00A173BA">
        <w:t xml:space="preserve"> and Controller inputs</w:t>
      </w:r>
    </w:p>
    <w:p w14:paraId="2B4564A8" w14:textId="77777777" w:rsidR="00E63938" w:rsidRDefault="00E63938" w:rsidP="00E63938"/>
    <w:p w14:paraId="6B8B61B1" w14:textId="7B5FC6AC" w:rsidR="00E63938" w:rsidRDefault="00A173BA" w:rsidP="00E63938">
      <w:r>
        <w:t>All</w:t>
      </w:r>
      <w:r w:rsidR="00E63938">
        <w:t xml:space="preserve"> of the keyboard buttons </w:t>
      </w:r>
      <w:r>
        <w:t xml:space="preserve">and joystick inputs </w:t>
      </w:r>
      <w:r w:rsidR="00E63938">
        <w:t>are input through pygame. I can use selection and a pygame function to check if a button is being pressed</w:t>
      </w:r>
      <w:r w:rsidR="003810D7">
        <w:t>. Selection can also be used to determine if the player should be able to press a button</w:t>
      </w:r>
      <w:r>
        <w:t xml:space="preserve"> (validation)</w:t>
      </w:r>
      <w:r w:rsidR="003810D7">
        <w:t>:</w:t>
      </w:r>
    </w:p>
    <w:p w14:paraId="490FE298" w14:textId="46A805E7" w:rsidR="003810D7" w:rsidRDefault="003810D7" w:rsidP="003810D7">
      <w:pPr>
        <w:pStyle w:val="ListParagraph"/>
        <w:numPr>
          <w:ilvl w:val="0"/>
          <w:numId w:val="20"/>
        </w:numPr>
      </w:pPr>
      <w:r>
        <w:t>If the player is on the ground then they can jump</w:t>
      </w:r>
      <w:r w:rsidR="00A173BA">
        <w:t xml:space="preserve"> with “W” key or the “A” button on controller</w:t>
      </w:r>
    </w:p>
    <w:p w14:paraId="02904FC6" w14:textId="34ACEFE1" w:rsidR="003810D7" w:rsidRDefault="00A173BA" w:rsidP="003810D7">
      <w:pPr>
        <w:pStyle w:val="ListParagraph"/>
        <w:numPr>
          <w:ilvl w:val="0"/>
          <w:numId w:val="20"/>
        </w:numPr>
      </w:pPr>
      <w:r>
        <w:t>If the player is intersecting a weapon they can pick up the weapon with “E” key or the “Y” button on controller</w:t>
      </w:r>
    </w:p>
    <w:p w14:paraId="59BA40FE" w14:textId="58E71BDC" w:rsidR="00A173BA" w:rsidRDefault="00A173BA" w:rsidP="00A173BA">
      <w:pPr>
        <w:pStyle w:val="ListParagraph"/>
        <w:numPr>
          <w:ilvl w:val="0"/>
          <w:numId w:val="20"/>
        </w:numPr>
      </w:pPr>
      <w:r>
        <w:t>If the player is holding a weapon they can use the weapon with mouse click</w:t>
      </w:r>
      <w:r w:rsidR="008203CA">
        <w:t xml:space="preserve"> or right trigger on controller. Also on controller the user must push the trigger further than a set point for a bullet to be shot. This reduces the amount of accidental shots from slight presses of the trigger. </w:t>
      </w:r>
    </w:p>
    <w:p w14:paraId="3A910BDD" w14:textId="77777777" w:rsidR="00116C84" w:rsidRDefault="00116C84" w:rsidP="00116C84">
      <w:pPr>
        <w:pStyle w:val="Heading3"/>
      </w:pPr>
    </w:p>
    <w:p w14:paraId="2AC0C6AA" w14:textId="7DD04918" w:rsidR="008203CA" w:rsidRDefault="008203CA" w:rsidP="00116C84">
      <w:pPr>
        <w:pStyle w:val="Heading3"/>
      </w:pPr>
      <w:r>
        <w:t>Reducing the effects of stick drift in my game</w:t>
      </w:r>
    </w:p>
    <w:p w14:paraId="44A0CB20" w14:textId="30B739B6" w:rsidR="008203CA" w:rsidRPr="008203CA" w:rsidRDefault="008203CA" w:rsidP="008203CA">
      <w:r>
        <w:t xml:space="preserve">Stick drift is where a controllers detect a movement when the joystick is not being moved. This happens because of wear on the potentiometers and because of badly designed controllers. To conteract this the player only moves when the stick is pushed beyond a set point defined as a constant. This stops the player sliding with bad controllers or aiming in a direction they do not want to. </w:t>
      </w:r>
    </w:p>
    <w:p w14:paraId="483AF868" w14:textId="77777777" w:rsidR="00E63938" w:rsidRDefault="00E63938" w:rsidP="00E63938"/>
    <w:p w14:paraId="3EB043A9" w14:textId="6980F7B9" w:rsidR="00E63938" w:rsidRDefault="00E63938" w:rsidP="00116C84">
      <w:pPr>
        <w:pStyle w:val="Heading3"/>
      </w:pPr>
      <w:r>
        <w:t>Sliders</w:t>
      </w:r>
    </w:p>
    <w:p w14:paraId="0FFCE623" w14:textId="6F3832A8" w:rsidR="003810D7" w:rsidRDefault="00E63938" w:rsidP="00E63938">
      <w:r>
        <w:t xml:space="preserve">These can be handled by tkinter to input data for the settings menu. Tkinter has a UI that can be </w:t>
      </w:r>
      <w:r w:rsidR="003810D7">
        <w:t xml:space="preserve">useful for designing the menu system. Users should only be able to move the slider to a maximum and minimum value. </w:t>
      </w:r>
    </w:p>
    <w:p w14:paraId="2B1EE23D" w14:textId="77777777" w:rsidR="00E63938" w:rsidRDefault="00E63938" w:rsidP="00E63938"/>
    <w:p w14:paraId="1DC9292E" w14:textId="13AC5744" w:rsidR="003810D7" w:rsidRDefault="00E63938" w:rsidP="00116C84">
      <w:pPr>
        <w:pStyle w:val="Heading3"/>
      </w:pPr>
      <w:r>
        <w:t>Toggle switches</w:t>
      </w:r>
    </w:p>
    <w:p w14:paraId="57E42181" w14:textId="78180085" w:rsidR="003810D7" w:rsidRDefault="003810D7" w:rsidP="003810D7">
      <w:r>
        <w:t xml:space="preserve">These can be toggled on or off. These will also be handled by tkinter. </w:t>
      </w:r>
      <w:r w:rsidR="00A173BA">
        <w:t>When on the user should only be able to switch them off and when off they should only be able to switch them on</w:t>
      </w:r>
    </w:p>
    <w:p w14:paraId="27263F31" w14:textId="77777777" w:rsidR="00B94572" w:rsidRDefault="00B94572" w:rsidP="003810D7"/>
    <w:p w14:paraId="504B8279" w14:textId="675E2E34" w:rsidR="0038520E" w:rsidRDefault="0038520E" w:rsidP="0038520E">
      <w:pPr>
        <w:pStyle w:val="Heading2"/>
        <w:rPr>
          <w:rFonts w:hint="eastAsia"/>
        </w:rPr>
      </w:pPr>
      <w:r>
        <w:t>Type of Development</w:t>
      </w:r>
    </w:p>
    <w:p w14:paraId="40B176AD" w14:textId="77777777" w:rsidR="00E96C35" w:rsidRPr="00E96C35" w:rsidRDefault="00E96C35" w:rsidP="00E96C35"/>
    <w:p w14:paraId="070AB10A" w14:textId="77777777" w:rsidR="0038520E" w:rsidRPr="0038520E" w:rsidRDefault="0038520E" w:rsidP="00E96C35"/>
    <w:p w14:paraId="5182A163" w14:textId="77777777" w:rsidR="00B94572" w:rsidRDefault="00B94572" w:rsidP="00B94572">
      <w:pPr>
        <w:pStyle w:val="Heading2"/>
        <w:rPr>
          <w:rFonts w:hint="eastAsia"/>
        </w:rPr>
      </w:pPr>
      <w:r>
        <w:lastRenderedPageBreak/>
        <w:t>Testing</w:t>
      </w:r>
    </w:p>
    <w:p w14:paraId="3C63DA4E" w14:textId="7AEE9CCE" w:rsidR="00B94572" w:rsidRDefault="006421CA" w:rsidP="00B94572">
      <w:r>
        <w:t>In testing of my code I will be using both white box and black box testing. Whitebox testing is where we focus on the internal mechanisms of the program and</w:t>
      </w:r>
      <w:r w:rsidR="003B310F">
        <w:t xml:space="preserve"> determine how an output is achieved. This can be useful for testing how optimal the program is. It is also a very thourough method of testing as all of the program is inspected. The downside is that whitebox testing is slow. Blackbox testing is a faster method of testing where the internal mechanisms are ignored and only the output of the program is important. Two types of blackbox testing that I will be using are integration testing and unit testing. Unit testing is where individual parts of the program are considered. Integration testing is determining how individual parts link together. These two methods can be used to check if the program is working very quickly. One method I may use is automated unit testing. This is where unit tests are made after the creation of each unit then run automatically. These are very quick. </w:t>
      </w:r>
      <w:r w:rsidR="002F7B79">
        <w:t xml:space="preserve">Beta testing can also be used with a sample of my users to determine if the program is effective in solving the problem set out in the problem specification. </w:t>
      </w:r>
    </w:p>
    <w:p w14:paraId="423B8895" w14:textId="77777777" w:rsidR="00684638" w:rsidRDefault="00684638" w:rsidP="00B94572"/>
    <w:p w14:paraId="1CE9AFF7" w14:textId="02B30E1B" w:rsidR="00684638" w:rsidRDefault="00684638" w:rsidP="00B94572">
      <w:r>
        <w:t xml:space="preserve">To gather data for the purpose of maintainence I will implement some way </w:t>
      </w:r>
      <w:r w:rsidR="002A2347">
        <w:t>for users to report issues back to me. This could be done by putting my email or a link to report an issue on the github repository, in the menu or I could implement a system where information about the game is sent along with the users problem when they press a button in the settings menu. The second option would give me more information to make decisions on but would require more work to implement.</w:t>
      </w:r>
    </w:p>
    <w:p w14:paraId="0F6BF2A8" w14:textId="77777777" w:rsidR="002F7B79" w:rsidRDefault="002F7B79" w:rsidP="00B94572"/>
    <w:p w14:paraId="73934320" w14:textId="7A1E7298" w:rsidR="002F7B79" w:rsidRDefault="002F7B79" w:rsidP="00B94572">
      <w:r>
        <w:t xml:space="preserve">I have set out the test criteria </w:t>
      </w:r>
      <w:r w:rsidR="009F775D">
        <w:t xml:space="preserve">that will be used within the success criteria </w:t>
      </w:r>
      <w:r w:rsidR="00132F9F">
        <w:t>within</w:t>
      </w:r>
      <w:r w:rsidR="009F775D">
        <w:t xml:space="preserve"> the analysis section.</w:t>
      </w:r>
      <w:r>
        <w:t xml:space="preserve"> </w:t>
      </w:r>
    </w:p>
    <w:p w14:paraId="5FE31B3E" w14:textId="77777777" w:rsidR="00B94572" w:rsidRDefault="00B94572" w:rsidP="00B94572"/>
    <w:p w14:paraId="42E11ADD" w14:textId="5DBABC9F" w:rsidR="00E02441" w:rsidRPr="00E02441" w:rsidRDefault="00000000" w:rsidP="00B94572">
      <w:pPr>
        <w:pStyle w:val="Heading2"/>
        <w:rPr>
          <w:rFonts w:hint="eastAsia"/>
        </w:rPr>
      </w:pPr>
      <w:r>
        <w:t>Inputs</w:t>
      </w:r>
      <w:r w:rsidR="003167E3">
        <w:t xml:space="preserve"> and </w:t>
      </w:r>
      <w:r>
        <w:t>Outputs</w:t>
      </w:r>
    </w:p>
    <w:tbl>
      <w:tblPr>
        <w:tblW w:w="9638" w:type="dxa"/>
        <w:tblLayout w:type="fixed"/>
        <w:tblCellMar>
          <w:left w:w="10" w:type="dxa"/>
          <w:right w:w="10" w:type="dxa"/>
        </w:tblCellMar>
        <w:tblLook w:val="0000" w:firstRow="0" w:lastRow="0" w:firstColumn="0" w:lastColumn="0" w:noHBand="0" w:noVBand="0"/>
      </w:tblPr>
      <w:tblGrid>
        <w:gridCol w:w="3212"/>
        <w:gridCol w:w="3213"/>
        <w:gridCol w:w="3213"/>
      </w:tblGrid>
      <w:tr w:rsidR="002A70E5" w14:paraId="36D924FB" w14:textId="77777777" w:rsidTr="00782B3B">
        <w:tc>
          <w:tcPr>
            <w:tcW w:w="3212" w:type="dxa"/>
            <w:tcBorders>
              <w:top w:val="single" w:sz="4" w:space="0" w:color="000000"/>
              <w:left w:val="single" w:sz="4" w:space="0" w:color="000000"/>
              <w:bottom w:val="single" w:sz="4" w:space="0" w:color="000000"/>
            </w:tcBorders>
            <w:tcMar>
              <w:top w:w="55" w:type="dxa"/>
              <w:left w:w="55" w:type="dxa"/>
              <w:bottom w:w="55" w:type="dxa"/>
              <w:right w:w="55" w:type="dxa"/>
            </w:tcMar>
          </w:tcPr>
          <w:p w14:paraId="5ACDB42D" w14:textId="77777777" w:rsidR="002A70E5" w:rsidRDefault="00000000">
            <w:pPr>
              <w:pStyle w:val="Standard"/>
              <w:spacing w:before="360" w:after="240"/>
              <w:rPr>
                <w:rFonts w:eastAsia="Times New Roman" w:cs="Times New Roman"/>
                <w:b/>
                <w:color w:val="auto"/>
                <w:sz w:val="30"/>
              </w:rPr>
            </w:pPr>
            <w:r>
              <w:rPr>
                <w:rFonts w:eastAsia="Times New Roman" w:cs="Times New Roman"/>
                <w:b/>
                <w:color w:val="auto"/>
                <w:sz w:val="30"/>
              </w:rPr>
              <w:t>Input</w:t>
            </w:r>
          </w:p>
        </w:tc>
        <w:tc>
          <w:tcPr>
            <w:tcW w:w="3213" w:type="dxa"/>
            <w:tcBorders>
              <w:top w:val="single" w:sz="4" w:space="0" w:color="000000"/>
              <w:left w:val="single" w:sz="4" w:space="0" w:color="000000"/>
              <w:bottom w:val="single" w:sz="4" w:space="0" w:color="000000"/>
            </w:tcBorders>
            <w:tcMar>
              <w:top w:w="55" w:type="dxa"/>
              <w:left w:w="55" w:type="dxa"/>
              <w:bottom w:w="55" w:type="dxa"/>
              <w:right w:w="55" w:type="dxa"/>
            </w:tcMar>
          </w:tcPr>
          <w:p w14:paraId="2085F66B" w14:textId="77777777" w:rsidR="002A70E5" w:rsidRDefault="00000000">
            <w:pPr>
              <w:pStyle w:val="Standard"/>
              <w:spacing w:before="360" w:after="240"/>
              <w:rPr>
                <w:rFonts w:eastAsia="Times New Roman" w:cs="Times New Roman"/>
                <w:b/>
                <w:color w:val="auto"/>
                <w:sz w:val="30"/>
              </w:rPr>
            </w:pPr>
            <w:r>
              <w:rPr>
                <w:rFonts w:eastAsia="Times New Roman" w:cs="Times New Roman"/>
                <w:b/>
                <w:color w:val="auto"/>
                <w:sz w:val="30"/>
              </w:rPr>
              <w:t>Process</w:t>
            </w:r>
          </w:p>
        </w:tc>
        <w:tc>
          <w:tcPr>
            <w:tcW w:w="321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4E4B3911" w14:textId="77777777" w:rsidR="002A70E5" w:rsidRDefault="00000000">
            <w:pPr>
              <w:pStyle w:val="Standard"/>
              <w:spacing w:before="360" w:after="240"/>
              <w:rPr>
                <w:rFonts w:eastAsia="Times New Roman" w:cs="Times New Roman"/>
                <w:b/>
                <w:color w:val="auto"/>
                <w:sz w:val="30"/>
              </w:rPr>
            </w:pPr>
            <w:r>
              <w:rPr>
                <w:rFonts w:eastAsia="Times New Roman" w:cs="Times New Roman"/>
                <w:b/>
                <w:color w:val="auto"/>
                <w:sz w:val="30"/>
              </w:rPr>
              <w:t>Output</w:t>
            </w:r>
          </w:p>
        </w:tc>
      </w:tr>
      <w:tr w:rsidR="002A70E5" w14:paraId="7581DD09"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436C88ED" w14:textId="77777777" w:rsidR="002A70E5" w:rsidRDefault="00000000">
            <w:pPr>
              <w:pStyle w:val="TableContents"/>
            </w:pPr>
            <w:r>
              <w:t>The “D” or “A” key is pressed on the keyboard OR left or right on the joystick of controller</w:t>
            </w:r>
          </w:p>
        </w:tc>
        <w:tc>
          <w:tcPr>
            <w:tcW w:w="3213" w:type="dxa"/>
            <w:tcBorders>
              <w:left w:val="single" w:sz="4" w:space="0" w:color="000000"/>
              <w:bottom w:val="single" w:sz="4" w:space="0" w:color="000000"/>
            </w:tcBorders>
            <w:tcMar>
              <w:top w:w="55" w:type="dxa"/>
              <w:left w:w="55" w:type="dxa"/>
              <w:bottom w:w="55" w:type="dxa"/>
              <w:right w:w="55" w:type="dxa"/>
            </w:tcMar>
          </w:tcPr>
          <w:p w14:paraId="35CDBA79" w14:textId="4C25C20C" w:rsidR="002A70E5" w:rsidRDefault="00000000">
            <w:pPr>
              <w:pStyle w:val="TableContents"/>
            </w:pPr>
            <w:r>
              <w:t xml:space="preserve">The </w:t>
            </w:r>
            <w:r w:rsidR="00784B9D">
              <w:t>P</w:t>
            </w:r>
            <w:r>
              <w:t>layers x position is increased or decreased to move the player</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30778DA6" w14:textId="5DA5DA68" w:rsidR="002A70E5" w:rsidRDefault="00000000">
            <w:pPr>
              <w:pStyle w:val="TableContents"/>
            </w:pPr>
            <w:r>
              <w:t xml:space="preserve">The image of the </w:t>
            </w:r>
            <w:r w:rsidR="00784B9D">
              <w:t>P</w:t>
            </w:r>
            <w:r>
              <w:t>layer will move and animation will change</w:t>
            </w:r>
          </w:p>
        </w:tc>
      </w:tr>
      <w:tr w:rsidR="002A70E5" w14:paraId="124DEEF2"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1209AA44" w14:textId="77777777" w:rsidR="002A70E5" w:rsidRDefault="00000000">
            <w:pPr>
              <w:pStyle w:val="TableContents"/>
            </w:pPr>
            <w:r>
              <w:t xml:space="preserve">The “W” key is pressed on the keyboard OR the “A” button is </w:t>
            </w:r>
            <w:r>
              <w:lastRenderedPageBreak/>
              <w:t>pressed on the controller</w:t>
            </w:r>
          </w:p>
        </w:tc>
        <w:tc>
          <w:tcPr>
            <w:tcW w:w="3213" w:type="dxa"/>
            <w:tcBorders>
              <w:left w:val="single" w:sz="4" w:space="0" w:color="000000"/>
              <w:bottom w:val="single" w:sz="4" w:space="0" w:color="000000"/>
            </w:tcBorders>
            <w:tcMar>
              <w:top w:w="55" w:type="dxa"/>
              <w:left w:w="55" w:type="dxa"/>
              <w:bottom w:w="55" w:type="dxa"/>
              <w:right w:w="55" w:type="dxa"/>
            </w:tcMar>
          </w:tcPr>
          <w:p w14:paraId="17D5C042" w14:textId="01FE8C51" w:rsidR="002A70E5" w:rsidRDefault="00000000">
            <w:pPr>
              <w:pStyle w:val="TableContents"/>
            </w:pPr>
            <w:r>
              <w:lastRenderedPageBreak/>
              <w:t xml:space="preserve">The </w:t>
            </w:r>
            <w:r w:rsidR="00784B9D">
              <w:t>P</w:t>
            </w:r>
            <w:r>
              <w:t xml:space="preserve">layers y </w:t>
            </w:r>
            <w:r w:rsidR="00784B9D">
              <w:t>velocity</w:t>
            </w:r>
            <w:r>
              <w:t xml:space="preserve"> is increased.</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7E3D5760" w14:textId="7F20AD38" w:rsidR="002A70E5" w:rsidRDefault="00784B9D">
            <w:pPr>
              <w:pStyle w:val="TableContents"/>
            </w:pPr>
            <w:r>
              <w:t xml:space="preserve">The Player will first move upwards then slow before </w:t>
            </w:r>
            <w:r>
              <w:lastRenderedPageBreak/>
              <w:t xml:space="preserve">moving downwards towards the floor. They jump. </w:t>
            </w:r>
          </w:p>
        </w:tc>
      </w:tr>
      <w:tr w:rsidR="002A70E5" w14:paraId="681D28B1"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52D47123" w14:textId="77777777" w:rsidR="002A70E5" w:rsidRDefault="00000000">
            <w:pPr>
              <w:pStyle w:val="TableContents"/>
            </w:pPr>
            <w:r>
              <w:lastRenderedPageBreak/>
              <w:t>When holding a weapon the player clicks the mouse or the y button on the controller.</w:t>
            </w:r>
          </w:p>
        </w:tc>
        <w:tc>
          <w:tcPr>
            <w:tcW w:w="3213" w:type="dxa"/>
            <w:tcBorders>
              <w:left w:val="single" w:sz="4" w:space="0" w:color="000000"/>
              <w:bottom w:val="single" w:sz="4" w:space="0" w:color="000000"/>
            </w:tcBorders>
            <w:tcMar>
              <w:top w:w="55" w:type="dxa"/>
              <w:left w:w="55" w:type="dxa"/>
              <w:bottom w:w="55" w:type="dxa"/>
              <w:right w:w="55" w:type="dxa"/>
            </w:tcMar>
          </w:tcPr>
          <w:p w14:paraId="3B052089" w14:textId="25028D51" w:rsidR="002A70E5" w:rsidRDefault="00784B9D">
            <w:pPr>
              <w:pStyle w:val="TableContents"/>
            </w:pPr>
            <w:r>
              <w:t xml:space="preserve">A bullet is created and moves in a the direction the player is aiming. </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4EBDF2EC" w14:textId="2378E617" w:rsidR="002A70E5" w:rsidRDefault="00784B9D">
            <w:pPr>
              <w:pStyle w:val="TableContents"/>
            </w:pPr>
            <w:r>
              <w:t xml:space="preserve">The player shoots. </w:t>
            </w:r>
          </w:p>
        </w:tc>
      </w:tr>
      <w:tr w:rsidR="002A70E5" w14:paraId="122EC8D8"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41AEE9CA" w14:textId="5E75CB70" w:rsidR="002A70E5" w:rsidRDefault="00933E27">
            <w:pPr>
              <w:pStyle w:val="TableContents"/>
            </w:pPr>
            <w:r>
              <w:t xml:space="preserve">The Player moves the mouse in a direction. </w:t>
            </w:r>
          </w:p>
        </w:tc>
        <w:tc>
          <w:tcPr>
            <w:tcW w:w="3213" w:type="dxa"/>
            <w:tcBorders>
              <w:left w:val="single" w:sz="4" w:space="0" w:color="000000"/>
              <w:bottom w:val="single" w:sz="4" w:space="0" w:color="000000"/>
            </w:tcBorders>
            <w:tcMar>
              <w:top w:w="55" w:type="dxa"/>
              <w:left w:w="55" w:type="dxa"/>
              <w:bottom w:w="55" w:type="dxa"/>
              <w:right w:w="55" w:type="dxa"/>
            </w:tcMar>
          </w:tcPr>
          <w:p w14:paraId="6E4BBBE7" w14:textId="313B4A55" w:rsidR="002A70E5" w:rsidRDefault="00933E27">
            <w:pPr>
              <w:pStyle w:val="TableContents"/>
            </w:pPr>
            <w:r>
              <w:t>The program finds the direction of the mouse from the Player</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6A747EBB" w14:textId="6B9927B7" w:rsidR="002A70E5" w:rsidRDefault="00933E27">
            <w:pPr>
              <w:pStyle w:val="TableContents"/>
            </w:pPr>
            <w:r>
              <w:t>The Player aims in that direction</w:t>
            </w:r>
          </w:p>
        </w:tc>
      </w:tr>
      <w:tr w:rsidR="002A70E5" w14:paraId="06E6080A"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27DBB214" w14:textId="68909865" w:rsidR="002A70E5" w:rsidRDefault="00933E27">
            <w:pPr>
              <w:pStyle w:val="TableContents"/>
            </w:pPr>
            <w:r>
              <w:t>The Player moves the right joystick in a direction</w:t>
            </w:r>
          </w:p>
        </w:tc>
        <w:tc>
          <w:tcPr>
            <w:tcW w:w="3213" w:type="dxa"/>
            <w:tcBorders>
              <w:left w:val="single" w:sz="4" w:space="0" w:color="000000"/>
              <w:bottom w:val="single" w:sz="4" w:space="0" w:color="000000"/>
            </w:tcBorders>
            <w:tcMar>
              <w:top w:w="55" w:type="dxa"/>
              <w:left w:w="55" w:type="dxa"/>
              <w:bottom w:w="55" w:type="dxa"/>
              <w:right w:w="55" w:type="dxa"/>
            </w:tcMar>
          </w:tcPr>
          <w:p w14:paraId="324B782B" w14:textId="1B487005" w:rsidR="002A70E5" w:rsidRDefault="00933E27">
            <w:pPr>
              <w:pStyle w:val="TableContents"/>
            </w:pPr>
            <w:r>
              <w:t xml:space="preserve">The Player finds the direction of the joystick </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144DC75D" w14:textId="29477A81" w:rsidR="002A70E5" w:rsidRDefault="00933E27">
            <w:pPr>
              <w:pStyle w:val="TableContents"/>
            </w:pPr>
            <w:r>
              <w:t>The Player aims in that direction</w:t>
            </w:r>
          </w:p>
        </w:tc>
      </w:tr>
    </w:tbl>
    <w:p w14:paraId="2DFDB39C" w14:textId="77777777" w:rsidR="002A70E5" w:rsidRDefault="002A70E5">
      <w:pPr>
        <w:pStyle w:val="Standard"/>
      </w:pPr>
    </w:p>
    <w:p w14:paraId="4BF0CAC6" w14:textId="357D7A79" w:rsidR="002A70E5" w:rsidRDefault="00000000" w:rsidP="006421CA">
      <w:pPr>
        <w:pStyle w:val="Heading1"/>
      </w:pPr>
      <w:r>
        <w:t>Development</w:t>
      </w:r>
    </w:p>
    <w:p w14:paraId="6F9FE837" w14:textId="5F97A48D" w:rsidR="002A70E5" w:rsidRDefault="00587326" w:rsidP="00244942">
      <w:pPr>
        <w:pStyle w:val="Heading2"/>
        <w:rPr>
          <w:rFonts w:hint="eastAsia"/>
        </w:rPr>
      </w:pPr>
      <w:r>
        <w:t>Stage 1</w:t>
      </w:r>
      <w:r w:rsidR="001B5CB7">
        <w:t xml:space="preserve"> -</w:t>
      </w:r>
      <w:r>
        <w:t xml:space="preserve"> </w:t>
      </w:r>
      <w:r w:rsidR="00244942">
        <w:rPr>
          <w:rFonts w:hint="eastAsia"/>
        </w:rPr>
        <w:t>D</w:t>
      </w:r>
      <w:r w:rsidR="00244942">
        <w:t>isplaying the levels</w:t>
      </w:r>
    </w:p>
    <w:p w14:paraId="649C8176" w14:textId="57B78B70" w:rsidR="002A70E5" w:rsidRPr="00E02441" w:rsidRDefault="00000000" w:rsidP="00E02441">
      <w:pPr>
        <w:pStyle w:val="Heading3"/>
      </w:pPr>
      <w:r w:rsidRPr="00E02441">
        <w:rPr>
          <w:rStyle w:val="Strong"/>
          <w:b/>
          <w:bCs w:val="0"/>
        </w:rPr>
        <w:t>Creat</w:t>
      </w:r>
      <w:r w:rsidR="00E63938">
        <w:rPr>
          <w:rStyle w:val="Strong"/>
          <w:b/>
          <w:bCs w:val="0"/>
        </w:rPr>
        <w:t>ing</w:t>
      </w:r>
      <w:r w:rsidRPr="00E02441">
        <w:rPr>
          <w:rStyle w:val="Strong"/>
          <w:b/>
          <w:bCs w:val="0"/>
        </w:rPr>
        <w:t xml:space="preserve"> a basic game loop</w:t>
      </w:r>
      <w:r w:rsidRPr="00E02441">
        <w:t>:</w:t>
      </w:r>
    </w:p>
    <w:p w14:paraId="631F72E4" w14:textId="77777777" w:rsidR="002A70E5" w:rsidRDefault="00000000" w:rsidP="00E02441">
      <w:r>
        <w:t xml:space="preserve">The first step of development was creating the basic game loop and displaying a simple shape to the screen. I used code from the </w:t>
      </w:r>
      <w:hyperlink r:id="rId43" w:history="1">
        <w:r>
          <w:t>Pygame documents</w:t>
        </w:r>
      </w:hyperlink>
      <w:r>
        <w:t xml:space="preserve"> to create the basic loop. I used the pygame.draw function to draw a circle to the screen.</w:t>
      </w:r>
    </w:p>
    <w:p w14:paraId="48878BAA" w14:textId="77777777" w:rsidR="002A70E5" w:rsidRDefault="00000000">
      <w:pPr>
        <w:pStyle w:val="Standard"/>
        <w:spacing w:before="360" w:after="240"/>
        <w:rPr>
          <w:rFonts w:eastAsia="Times New Roman" w:cs="Times New Roman"/>
          <w:b/>
          <w:color w:val="auto"/>
          <w:sz w:val="30"/>
        </w:rPr>
      </w:pPr>
      <w:r>
        <w:rPr>
          <w:rFonts w:eastAsia="Times New Roman" w:cs="Times New Roman"/>
          <w:b/>
          <w:noProof/>
          <w:color w:val="auto"/>
          <w:sz w:val="30"/>
        </w:rPr>
        <w:drawing>
          <wp:anchor distT="0" distB="0" distL="114300" distR="114300" simplePos="0" relativeHeight="14" behindDoc="0" locked="0" layoutInCell="1" allowOverlap="1" wp14:anchorId="3457C9C8" wp14:editId="6EB2183E">
            <wp:simplePos x="0" y="0"/>
            <wp:positionH relativeFrom="column">
              <wp:posOffset>-3959</wp:posOffset>
            </wp:positionH>
            <wp:positionV relativeFrom="paragraph">
              <wp:posOffset>109080</wp:posOffset>
            </wp:positionV>
            <wp:extent cx="4436280" cy="4772160"/>
            <wp:effectExtent l="0" t="0" r="0" b="3040"/>
            <wp:wrapSquare wrapText="bothSides"/>
            <wp:docPr id="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4436280" cy="4772160"/>
                    </a:xfrm>
                    <a:prstGeom prst="rect">
                      <a:avLst/>
                    </a:prstGeom>
                    <a:noFill/>
                  </pic:spPr>
                </pic:pic>
              </a:graphicData>
            </a:graphic>
            <wp14:sizeRelH relativeFrom="margin">
              <wp14:pctWidth>0</wp14:pctWidth>
            </wp14:sizeRelH>
          </wp:anchor>
        </w:drawing>
      </w:r>
    </w:p>
    <w:p w14:paraId="1305D5BF" w14:textId="77777777" w:rsidR="002A70E5" w:rsidRDefault="002A70E5">
      <w:pPr>
        <w:pStyle w:val="Standard"/>
        <w:spacing w:before="360" w:after="240"/>
        <w:rPr>
          <w:rFonts w:eastAsia="Times New Roman" w:cs="Times New Roman"/>
          <w:b/>
          <w:color w:val="auto"/>
          <w:sz w:val="30"/>
        </w:rPr>
      </w:pPr>
    </w:p>
    <w:p w14:paraId="61E5C3D2" w14:textId="77777777" w:rsidR="002A70E5" w:rsidRDefault="002A70E5">
      <w:pPr>
        <w:pStyle w:val="Standard"/>
        <w:spacing w:before="360" w:after="240"/>
        <w:rPr>
          <w:rFonts w:eastAsia="Times New Roman" w:cs="Times New Roman"/>
          <w:b/>
          <w:color w:val="auto"/>
          <w:sz w:val="30"/>
        </w:rPr>
      </w:pPr>
    </w:p>
    <w:p w14:paraId="46963B69" w14:textId="77777777" w:rsidR="002A70E5" w:rsidRDefault="002A70E5">
      <w:pPr>
        <w:pStyle w:val="Standard"/>
        <w:spacing w:before="360" w:after="240"/>
        <w:rPr>
          <w:rFonts w:eastAsia="Times New Roman" w:cs="Times New Roman"/>
          <w:b/>
          <w:color w:val="auto"/>
          <w:sz w:val="30"/>
        </w:rPr>
      </w:pPr>
    </w:p>
    <w:p w14:paraId="0C72091C" w14:textId="77777777" w:rsidR="002A70E5" w:rsidRDefault="002A70E5">
      <w:pPr>
        <w:pStyle w:val="Standard"/>
        <w:spacing w:before="360" w:after="240"/>
        <w:rPr>
          <w:rFonts w:eastAsia="Times New Roman" w:cs="Times New Roman"/>
          <w:b/>
          <w:color w:val="auto"/>
          <w:sz w:val="30"/>
        </w:rPr>
      </w:pPr>
    </w:p>
    <w:p w14:paraId="0DD4221C" w14:textId="77777777" w:rsidR="002A70E5" w:rsidRDefault="002A70E5">
      <w:pPr>
        <w:pStyle w:val="Standard"/>
        <w:spacing w:before="360" w:after="240"/>
        <w:rPr>
          <w:rFonts w:eastAsia="Times New Roman" w:cs="Times New Roman"/>
          <w:b/>
          <w:color w:val="auto"/>
          <w:sz w:val="30"/>
        </w:rPr>
      </w:pPr>
    </w:p>
    <w:p w14:paraId="1E2D42B9" w14:textId="77777777" w:rsidR="002A70E5" w:rsidRDefault="002A70E5">
      <w:pPr>
        <w:pStyle w:val="Standard"/>
        <w:spacing w:before="360" w:after="240"/>
        <w:rPr>
          <w:rFonts w:eastAsia="Times New Roman" w:cs="Times New Roman"/>
          <w:b/>
          <w:color w:val="auto"/>
          <w:sz w:val="30"/>
        </w:rPr>
      </w:pPr>
    </w:p>
    <w:p w14:paraId="49656FAD" w14:textId="77777777" w:rsidR="002A70E5" w:rsidRDefault="002A70E5">
      <w:pPr>
        <w:pStyle w:val="Standard"/>
        <w:spacing w:before="360" w:after="240"/>
        <w:rPr>
          <w:rFonts w:eastAsia="Times New Roman" w:cs="Times New Roman"/>
          <w:b/>
          <w:color w:val="auto"/>
          <w:sz w:val="30"/>
        </w:rPr>
      </w:pPr>
    </w:p>
    <w:p w14:paraId="537A09BA" w14:textId="77777777" w:rsidR="002A70E5" w:rsidRDefault="002A70E5">
      <w:pPr>
        <w:pStyle w:val="Standard"/>
      </w:pPr>
    </w:p>
    <w:p w14:paraId="1799BF8F" w14:textId="77777777" w:rsidR="00E45C18" w:rsidRDefault="00E45C18">
      <w:pPr>
        <w:pStyle w:val="Standard"/>
      </w:pPr>
    </w:p>
    <w:p w14:paraId="121D5B88" w14:textId="77777777" w:rsidR="00E45C18" w:rsidRDefault="00E45C18">
      <w:pPr>
        <w:pStyle w:val="Standard"/>
      </w:pPr>
    </w:p>
    <w:p w14:paraId="2A9167B1" w14:textId="77777777" w:rsidR="00E45C18" w:rsidRDefault="00E45C18">
      <w:pPr>
        <w:pStyle w:val="Standard"/>
      </w:pPr>
    </w:p>
    <w:p w14:paraId="6E3BE4A7" w14:textId="77777777" w:rsidR="00E45C18" w:rsidRDefault="00E45C18">
      <w:pPr>
        <w:pStyle w:val="Standard"/>
      </w:pPr>
    </w:p>
    <w:p w14:paraId="7BD23F0D" w14:textId="77777777" w:rsidR="00E45C18" w:rsidRDefault="00E45C18">
      <w:pPr>
        <w:pStyle w:val="Standard"/>
      </w:pPr>
    </w:p>
    <w:p w14:paraId="176EAA4D" w14:textId="77777777" w:rsidR="00E45C18" w:rsidRDefault="00E45C18">
      <w:pPr>
        <w:pStyle w:val="Standard"/>
      </w:pPr>
    </w:p>
    <w:p w14:paraId="0BD40229" w14:textId="773D2510" w:rsidR="002A70E5" w:rsidRDefault="00000000" w:rsidP="00E02441">
      <w:r>
        <w:t xml:space="preserve">When this code </w:t>
      </w:r>
      <w:r w:rsidR="00E45C18">
        <w:t>runs</w:t>
      </w:r>
      <w:r>
        <w:t xml:space="preserve"> run it creates a window and displays this to the screen:</w:t>
      </w:r>
    </w:p>
    <w:p w14:paraId="5F638D59" w14:textId="77777777" w:rsidR="002A70E5" w:rsidRDefault="00000000">
      <w:pPr>
        <w:pStyle w:val="Standard"/>
      </w:pPr>
      <w:r>
        <w:rPr>
          <w:noProof/>
        </w:rPr>
        <w:drawing>
          <wp:anchor distT="0" distB="0" distL="114300" distR="114300" simplePos="0" relativeHeight="15" behindDoc="0" locked="0" layoutInCell="1" allowOverlap="1" wp14:anchorId="31FB6E07" wp14:editId="15B8D9EA">
            <wp:simplePos x="0" y="0"/>
            <wp:positionH relativeFrom="column">
              <wp:posOffset>720</wp:posOffset>
            </wp:positionH>
            <wp:positionV relativeFrom="paragraph">
              <wp:posOffset>41400</wp:posOffset>
            </wp:positionV>
            <wp:extent cx="6120000" cy="3636000"/>
            <wp:effectExtent l="0" t="0" r="1400" b="0"/>
            <wp:wrapSquare wrapText="bothSides"/>
            <wp:docPr id="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120000" cy="3636000"/>
                    </a:xfrm>
                    <a:prstGeom prst="rect">
                      <a:avLst/>
                    </a:prstGeom>
                    <a:noFill/>
                  </pic:spPr>
                </pic:pic>
              </a:graphicData>
            </a:graphic>
          </wp:anchor>
        </w:drawing>
      </w:r>
    </w:p>
    <w:p w14:paraId="093280DA" w14:textId="77777777" w:rsidR="002A70E5" w:rsidRDefault="00000000" w:rsidP="00E02441">
      <w:r>
        <w:t>I was happy with the result so moved on.</w:t>
      </w:r>
    </w:p>
    <w:p w14:paraId="7185E5C9" w14:textId="77777777" w:rsidR="002A70E5" w:rsidRDefault="002A70E5">
      <w:pPr>
        <w:pStyle w:val="Standard"/>
      </w:pPr>
    </w:p>
    <w:p w14:paraId="38CD51DF" w14:textId="77777777" w:rsidR="002A70E5" w:rsidRPr="00E02441" w:rsidRDefault="00000000" w:rsidP="00E02441">
      <w:pPr>
        <w:pStyle w:val="Heading3"/>
        <w:rPr>
          <w:rStyle w:val="Strong"/>
          <w:b/>
          <w:bCs w:val="0"/>
        </w:rPr>
      </w:pPr>
      <w:r w:rsidRPr="00E02441">
        <w:rPr>
          <w:rStyle w:val="Strong"/>
          <w:b/>
          <w:bCs w:val="0"/>
        </w:rPr>
        <w:t>Displaying a level</w:t>
      </w:r>
    </w:p>
    <w:p w14:paraId="37CAA99C" w14:textId="77777777" w:rsidR="002A70E5" w:rsidRDefault="002A70E5">
      <w:pPr>
        <w:pStyle w:val="Standard"/>
      </w:pPr>
    </w:p>
    <w:p w14:paraId="74D99817" w14:textId="67E496D9" w:rsidR="002A70E5" w:rsidRDefault="00000000">
      <w:pPr>
        <w:pStyle w:val="Standard"/>
      </w:pPr>
      <w:r>
        <w:rPr>
          <w:rFonts w:eastAsia="Times New Roman" w:cs="Times New Roman"/>
          <w:color w:val="auto"/>
          <w:sz w:val="30"/>
        </w:rPr>
        <w:t>I created a class called Tile() that is a sub class of Pygame.sprite.Sprite. This takes in a position and sets the coordinates of the rectangle to be drawn at that position.</w:t>
      </w:r>
    </w:p>
    <w:p w14:paraId="5AACA310" w14:textId="6BA610EF" w:rsidR="002A70E5" w:rsidRDefault="002A70E5">
      <w:pPr>
        <w:pStyle w:val="Standard"/>
      </w:pPr>
    </w:p>
    <w:p w14:paraId="2BF88EA1" w14:textId="03E56058" w:rsidR="002A70E5" w:rsidRDefault="00000000">
      <w:pPr>
        <w:pStyle w:val="Standard"/>
      </w:pPr>
      <w:r>
        <w:rPr>
          <w:rFonts w:eastAsia="Times New Roman" w:cs="Times New Roman"/>
          <w:color w:val="auto"/>
          <w:sz w:val="30"/>
        </w:rPr>
        <w:t>To test this I created a test tile and drew it to the screen:</w:t>
      </w:r>
    </w:p>
    <w:p w14:paraId="79848CF4" w14:textId="0C810EA6" w:rsidR="002A70E5" w:rsidRDefault="00000000">
      <w:pPr>
        <w:pStyle w:val="Standard"/>
      </w:pPr>
      <w:r>
        <w:rPr>
          <w:noProof/>
        </w:rPr>
        <w:drawing>
          <wp:anchor distT="0" distB="0" distL="114300" distR="114300" simplePos="0" relativeHeight="17" behindDoc="0" locked="0" layoutInCell="1" allowOverlap="1" wp14:anchorId="6F8C918A" wp14:editId="735CA6EB">
            <wp:simplePos x="0" y="0"/>
            <wp:positionH relativeFrom="column">
              <wp:posOffset>47520</wp:posOffset>
            </wp:positionH>
            <wp:positionV relativeFrom="paragraph">
              <wp:posOffset>0</wp:posOffset>
            </wp:positionV>
            <wp:extent cx="5572080" cy="300240"/>
            <wp:effectExtent l="0" t="0" r="3220" b="4560"/>
            <wp:wrapSquare wrapText="bothSides"/>
            <wp:docPr id="6"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5572080" cy="300240"/>
                    </a:xfrm>
                    <a:prstGeom prst="rect">
                      <a:avLst/>
                    </a:prstGeom>
                    <a:noFill/>
                  </pic:spPr>
                </pic:pic>
              </a:graphicData>
            </a:graphic>
          </wp:anchor>
        </w:drawing>
      </w:r>
      <w:r>
        <w:rPr>
          <w:noProof/>
        </w:rPr>
        <w:drawing>
          <wp:anchor distT="0" distB="0" distL="114300" distR="114300" simplePos="0" relativeHeight="18" behindDoc="0" locked="0" layoutInCell="1" allowOverlap="1" wp14:anchorId="7EE5C2D2" wp14:editId="4F6FE59A">
            <wp:simplePos x="0" y="0"/>
            <wp:positionH relativeFrom="column">
              <wp:posOffset>47520</wp:posOffset>
            </wp:positionH>
            <wp:positionV relativeFrom="paragraph">
              <wp:posOffset>299880</wp:posOffset>
            </wp:positionV>
            <wp:extent cx="2671560" cy="432360"/>
            <wp:effectExtent l="0" t="0" r="0" b="0"/>
            <wp:wrapSquare wrapText="bothSides"/>
            <wp:docPr id="7"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2671560" cy="432360"/>
                    </a:xfrm>
                    <a:prstGeom prst="rect">
                      <a:avLst/>
                    </a:prstGeom>
                    <a:noFill/>
                  </pic:spPr>
                </pic:pic>
              </a:graphicData>
            </a:graphic>
          </wp:anchor>
        </w:drawing>
      </w:r>
    </w:p>
    <w:p w14:paraId="6D205E01" w14:textId="4AE57759" w:rsidR="002A70E5" w:rsidRDefault="002A70E5">
      <w:pPr>
        <w:pStyle w:val="Standard"/>
      </w:pPr>
    </w:p>
    <w:p w14:paraId="0DC345D3" w14:textId="22C374AD" w:rsidR="002A70E5" w:rsidRDefault="002A70E5">
      <w:pPr>
        <w:pStyle w:val="Standard"/>
      </w:pPr>
    </w:p>
    <w:p w14:paraId="2A4BDF12" w14:textId="77777777" w:rsidR="00C46283" w:rsidRDefault="00C46283">
      <w:pPr>
        <w:pStyle w:val="Standard"/>
        <w:rPr>
          <w:rFonts w:eastAsia="Times New Roman" w:cs="Times New Roman"/>
          <w:color w:val="auto"/>
          <w:sz w:val="30"/>
        </w:rPr>
      </w:pPr>
    </w:p>
    <w:p w14:paraId="175A7411" w14:textId="659BEFD0" w:rsidR="002A70E5" w:rsidRDefault="00000000">
      <w:pPr>
        <w:pStyle w:val="Standard"/>
      </w:pPr>
      <w:r>
        <w:rPr>
          <w:rFonts w:eastAsia="Times New Roman" w:cs="Times New Roman"/>
          <w:color w:val="auto"/>
          <w:sz w:val="30"/>
        </w:rPr>
        <w:t>This worked without any problems:</w:t>
      </w:r>
    </w:p>
    <w:p w14:paraId="04235D70" w14:textId="52F76615" w:rsidR="002A70E5" w:rsidRDefault="002A70E5">
      <w:pPr>
        <w:pStyle w:val="Standard"/>
      </w:pPr>
    </w:p>
    <w:p w14:paraId="5BC43A13" w14:textId="7A1B645E" w:rsidR="002A70E5" w:rsidRDefault="00E02441">
      <w:pPr>
        <w:pStyle w:val="Standard"/>
      </w:pPr>
      <w:r>
        <w:rPr>
          <w:noProof/>
        </w:rPr>
        <w:lastRenderedPageBreak/>
        <w:drawing>
          <wp:anchor distT="0" distB="0" distL="114300" distR="114300" simplePos="0" relativeHeight="19" behindDoc="0" locked="0" layoutInCell="1" allowOverlap="1" wp14:anchorId="55A9EF13" wp14:editId="092F3B31">
            <wp:simplePos x="0" y="0"/>
            <wp:positionH relativeFrom="column">
              <wp:posOffset>46355</wp:posOffset>
            </wp:positionH>
            <wp:positionV relativeFrom="paragraph">
              <wp:posOffset>342900</wp:posOffset>
            </wp:positionV>
            <wp:extent cx="6120000" cy="3418920"/>
            <wp:effectExtent l="12700" t="12700" r="14100" b="10080"/>
            <wp:wrapSquare wrapText="bothSides"/>
            <wp:docPr id="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6120000" cy="3418920"/>
                    </a:xfrm>
                    <a:prstGeom prst="rect">
                      <a:avLst/>
                    </a:prstGeom>
                    <a:noFill/>
                    <a:ln w="762">
                      <a:solidFill>
                        <a:srgbClr val="000000"/>
                      </a:solidFill>
                      <a:prstDash val="solid"/>
                    </a:ln>
                  </pic:spPr>
                </pic:pic>
              </a:graphicData>
            </a:graphic>
          </wp:anchor>
        </w:drawing>
      </w:r>
    </w:p>
    <w:p w14:paraId="11F4C113" w14:textId="51C127A9" w:rsidR="002A70E5" w:rsidRDefault="00000000">
      <w:pPr>
        <w:pStyle w:val="Standard"/>
      </w:pPr>
      <w:r>
        <w:rPr>
          <w:rFonts w:eastAsia="Times New Roman" w:cs="Times New Roman"/>
          <w:color w:val="auto"/>
          <w:sz w:val="30"/>
        </w:rPr>
        <w:t>I also created a method that uses a string to get the layout of the level. The function determines where each of the tiles should go based on its position in the list of strings. It then initiates a Tile with the position and adds it to a sprite group called self.tiles. Sprite groups are a feature of Pygame that allow for rendering a group of sprites all at once.</w:t>
      </w:r>
    </w:p>
    <w:p w14:paraId="759FA508" w14:textId="77777777" w:rsidR="002A70E5" w:rsidRDefault="002A70E5">
      <w:pPr>
        <w:pStyle w:val="Standard"/>
      </w:pPr>
    </w:p>
    <w:p w14:paraId="088B076A" w14:textId="77777777" w:rsidR="002A70E5" w:rsidRDefault="00000000">
      <w:pPr>
        <w:pStyle w:val="Standard"/>
      </w:pPr>
      <w:r>
        <w:rPr>
          <w:rFonts w:eastAsia="Times New Roman" w:cs="Times New Roman"/>
          <w:color w:val="auto"/>
          <w:sz w:val="30"/>
        </w:rPr>
        <w:t>The method is a member of the level class that stores the string that makes up the level. It is called in the initialization of the level object and creates the self.tiles sprite group.</w:t>
      </w:r>
    </w:p>
    <w:p w14:paraId="58A82960" w14:textId="77777777" w:rsidR="002A70E5" w:rsidRDefault="002A70E5">
      <w:pPr>
        <w:pStyle w:val="Standard"/>
      </w:pPr>
    </w:p>
    <w:p w14:paraId="464826BC" w14:textId="77777777" w:rsidR="002A70E5" w:rsidRDefault="00000000">
      <w:pPr>
        <w:pStyle w:val="Standard"/>
      </w:pPr>
      <w:r>
        <w:rPr>
          <w:rFonts w:eastAsia="Times New Roman" w:cs="Times New Roman"/>
          <w:color w:val="auto"/>
          <w:sz w:val="30"/>
        </w:rPr>
        <w:t>The code for these is below:</w:t>
      </w:r>
    </w:p>
    <w:p w14:paraId="5902D27C" w14:textId="77777777" w:rsidR="002A70E5" w:rsidRDefault="00000000">
      <w:pPr>
        <w:pStyle w:val="Standard"/>
      </w:pPr>
      <w:r>
        <w:rPr>
          <w:noProof/>
        </w:rPr>
        <w:lastRenderedPageBreak/>
        <w:drawing>
          <wp:anchor distT="0" distB="0" distL="114300" distR="114300" simplePos="0" relativeHeight="22" behindDoc="0" locked="0" layoutInCell="1" allowOverlap="1" wp14:anchorId="4FA3DF1D" wp14:editId="5CB33EF7">
            <wp:simplePos x="0" y="0"/>
            <wp:positionH relativeFrom="column">
              <wp:posOffset>0</wp:posOffset>
            </wp:positionH>
            <wp:positionV relativeFrom="paragraph">
              <wp:posOffset>83160</wp:posOffset>
            </wp:positionV>
            <wp:extent cx="6120000" cy="1419840"/>
            <wp:effectExtent l="0" t="0" r="1400" b="2560"/>
            <wp:wrapSquare wrapText="bothSides"/>
            <wp:docPr id="10"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b="75324"/>
                    <a:stretch>
                      <a:fillRect/>
                    </a:stretch>
                  </pic:blipFill>
                  <pic:spPr>
                    <a:xfrm>
                      <a:off x="0" y="0"/>
                      <a:ext cx="6120000" cy="1419840"/>
                    </a:xfrm>
                    <a:prstGeom prst="rect">
                      <a:avLst/>
                    </a:prstGeom>
                    <a:noFill/>
                  </pic:spPr>
                </pic:pic>
              </a:graphicData>
            </a:graphic>
          </wp:anchor>
        </w:drawing>
      </w:r>
      <w:r>
        <w:rPr>
          <w:noProof/>
        </w:rPr>
        <w:drawing>
          <wp:anchor distT="0" distB="0" distL="114300" distR="114300" simplePos="0" relativeHeight="21" behindDoc="0" locked="0" layoutInCell="1" allowOverlap="1" wp14:anchorId="638364FE" wp14:editId="42C64741">
            <wp:simplePos x="0" y="0"/>
            <wp:positionH relativeFrom="column">
              <wp:posOffset>0</wp:posOffset>
            </wp:positionH>
            <wp:positionV relativeFrom="paragraph">
              <wp:posOffset>1572840</wp:posOffset>
            </wp:positionV>
            <wp:extent cx="6120000" cy="2002320"/>
            <wp:effectExtent l="0" t="0" r="1400" b="4280"/>
            <wp:wrapSquare wrapText="bothSides"/>
            <wp:docPr id="11"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6120000" cy="2002320"/>
                    </a:xfrm>
                    <a:prstGeom prst="rect">
                      <a:avLst/>
                    </a:prstGeom>
                    <a:noFill/>
                  </pic:spPr>
                </pic:pic>
              </a:graphicData>
            </a:graphic>
          </wp:anchor>
        </w:drawing>
      </w:r>
    </w:p>
    <w:p w14:paraId="5C51D73B" w14:textId="77777777" w:rsidR="002A70E5" w:rsidRDefault="002A70E5">
      <w:pPr>
        <w:pStyle w:val="Standard"/>
      </w:pPr>
    </w:p>
    <w:p w14:paraId="4ABAD9C2" w14:textId="77777777" w:rsidR="002A70E5" w:rsidRDefault="002A70E5">
      <w:pPr>
        <w:pStyle w:val="Standard"/>
      </w:pPr>
    </w:p>
    <w:p w14:paraId="7D40D3D2" w14:textId="4675A75A" w:rsidR="002A70E5" w:rsidRDefault="00000000">
      <w:pPr>
        <w:pStyle w:val="Standard"/>
      </w:pPr>
      <w:r>
        <w:rPr>
          <w:rFonts w:eastAsia="Times New Roman" w:cs="Times New Roman"/>
          <w:color w:val="auto"/>
          <w:sz w:val="30"/>
        </w:rPr>
        <w:t>I removed the test Tile and tested the game with a test level</w:t>
      </w:r>
      <w:r w:rsidR="00244942">
        <w:rPr>
          <w:rFonts w:eastAsia="Times New Roman" w:cs="Times New Roman"/>
          <w:color w:val="auto"/>
          <w:sz w:val="30"/>
        </w:rPr>
        <w:t xml:space="preserve"> instead</w:t>
      </w:r>
      <w:r w:rsidR="00342053">
        <w:rPr>
          <w:rFonts w:eastAsia="Times New Roman" w:cs="Times New Roman"/>
          <w:color w:val="auto"/>
          <w:sz w:val="30"/>
        </w:rPr>
        <w:t>. The test level was just a list of strings. Here was the result after debugging syntax errors</w:t>
      </w:r>
      <w:r>
        <w:rPr>
          <w:rFonts w:eastAsia="Times New Roman" w:cs="Times New Roman"/>
          <w:color w:val="auto"/>
          <w:sz w:val="30"/>
        </w:rPr>
        <w:t>:</w:t>
      </w:r>
    </w:p>
    <w:p w14:paraId="3B0B1228" w14:textId="77777777" w:rsidR="002A70E5" w:rsidRDefault="00000000">
      <w:pPr>
        <w:pStyle w:val="Standard"/>
      </w:pPr>
      <w:r>
        <w:rPr>
          <w:noProof/>
        </w:rPr>
        <w:drawing>
          <wp:anchor distT="0" distB="0" distL="114300" distR="114300" simplePos="0" relativeHeight="20" behindDoc="0" locked="0" layoutInCell="1" allowOverlap="1" wp14:anchorId="4BA8606E" wp14:editId="1588314F">
            <wp:simplePos x="0" y="0"/>
            <wp:positionH relativeFrom="column">
              <wp:posOffset>83880</wp:posOffset>
            </wp:positionH>
            <wp:positionV relativeFrom="paragraph">
              <wp:posOffset>167040</wp:posOffset>
            </wp:positionV>
            <wp:extent cx="6120000" cy="3444840"/>
            <wp:effectExtent l="0" t="0" r="1400" b="0"/>
            <wp:wrapSquare wrapText="bothSides"/>
            <wp:docPr id="12"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6120000" cy="3444840"/>
                    </a:xfrm>
                    <a:prstGeom prst="rect">
                      <a:avLst/>
                    </a:prstGeom>
                    <a:noFill/>
                  </pic:spPr>
                </pic:pic>
              </a:graphicData>
            </a:graphic>
          </wp:anchor>
        </w:drawing>
      </w:r>
    </w:p>
    <w:p w14:paraId="2FDF8C23" w14:textId="77777777" w:rsidR="002A70E5" w:rsidRDefault="002A70E5">
      <w:pPr>
        <w:pStyle w:val="Standard"/>
      </w:pPr>
    </w:p>
    <w:p w14:paraId="4D7C0C0F" w14:textId="73365821" w:rsidR="003167E3" w:rsidRDefault="007A64D5" w:rsidP="007A64D5">
      <w:pPr>
        <w:pStyle w:val="Heading2"/>
        <w:rPr>
          <w:rFonts w:hint="eastAsia"/>
        </w:rPr>
      </w:pPr>
      <w:r>
        <w:lastRenderedPageBreak/>
        <w:t>Stage 1 evaluation</w:t>
      </w:r>
    </w:p>
    <w:p w14:paraId="53C9D258" w14:textId="767561CB" w:rsidR="007A64D5" w:rsidRPr="007A64D5" w:rsidRDefault="0066626B" w:rsidP="0066626B">
      <w:r>
        <w:t xml:space="preserve">This stage was successful in creating a system for displaying the tiles. </w:t>
      </w:r>
    </w:p>
    <w:p w14:paraId="2E0FEEDC" w14:textId="644803BF" w:rsidR="002A70E5" w:rsidRPr="00B32103" w:rsidRDefault="00587326" w:rsidP="00587326">
      <w:pPr>
        <w:pStyle w:val="Heading2"/>
        <w:rPr>
          <w:rFonts w:hint="eastAsia"/>
        </w:rPr>
      </w:pPr>
      <w:r>
        <w:t>Stage 2</w:t>
      </w:r>
      <w:r w:rsidR="001B5CB7">
        <w:t xml:space="preserve"> -</w:t>
      </w:r>
      <w:r>
        <w:t xml:space="preserve"> </w:t>
      </w:r>
      <w:r w:rsidRPr="00B32103">
        <w:t>Storing levels in txt files</w:t>
      </w:r>
    </w:p>
    <w:p w14:paraId="344B4716" w14:textId="77777777" w:rsidR="002A70E5" w:rsidRDefault="002A70E5">
      <w:pPr>
        <w:pStyle w:val="Standard"/>
        <w:rPr>
          <w:b/>
          <w:bCs/>
        </w:rPr>
      </w:pPr>
    </w:p>
    <w:p w14:paraId="46F2F6AD" w14:textId="60B7D21D" w:rsidR="002A70E5" w:rsidRDefault="00000000">
      <w:pPr>
        <w:pStyle w:val="Standard"/>
      </w:pPr>
      <w:r>
        <w:rPr>
          <w:rFonts w:eastAsia="Times New Roman" w:cs="Times New Roman"/>
          <w:color w:val="auto"/>
          <w:sz w:val="30"/>
        </w:rPr>
        <w:t>first I created a levels folder which contained some txt files containing the layout of the game. I used the built in os library to create a simple program that I made in a separate python file</w:t>
      </w:r>
      <w:r w:rsidR="00BB1D0A">
        <w:rPr>
          <w:rFonts w:eastAsia="Times New Roman" w:cs="Times New Roman"/>
          <w:color w:val="auto"/>
          <w:sz w:val="30"/>
        </w:rPr>
        <w:t xml:space="preserve"> called test.py</w:t>
      </w:r>
      <w:r>
        <w:rPr>
          <w:rFonts w:eastAsia="Times New Roman" w:cs="Times New Roman"/>
          <w:color w:val="auto"/>
          <w:sz w:val="30"/>
        </w:rPr>
        <w:t>.</w:t>
      </w:r>
      <w:r w:rsidR="00BB1D0A">
        <w:rPr>
          <w:rFonts w:eastAsia="Times New Roman" w:cs="Times New Roman"/>
          <w:color w:val="auto"/>
          <w:sz w:val="30"/>
        </w:rPr>
        <w:t xml:space="preserve"> By creating the function in a separate program I can test the function without the other parts of the program interfering. </w:t>
      </w:r>
    </w:p>
    <w:p w14:paraId="71EE22F6" w14:textId="77777777" w:rsidR="002A70E5" w:rsidRDefault="002A70E5">
      <w:pPr>
        <w:pStyle w:val="Standard"/>
      </w:pPr>
    </w:p>
    <w:p w14:paraId="57C02895" w14:textId="44CADC16" w:rsidR="002A70E5" w:rsidRDefault="00000000">
      <w:pPr>
        <w:pStyle w:val="Standard"/>
        <w:rPr>
          <w:rFonts w:eastAsia="Times New Roman" w:cs="Times New Roman"/>
          <w:color w:val="auto"/>
          <w:sz w:val="30"/>
        </w:rPr>
      </w:pPr>
      <w:r>
        <w:rPr>
          <w:rFonts w:eastAsia="Times New Roman" w:cs="Times New Roman"/>
          <w:color w:val="auto"/>
          <w:sz w:val="30"/>
        </w:rPr>
        <w:t>The program opens a directory and iterates through the folders in that directory it creates a list and for each file it iterates through the lines then appends each line to the list. This puts it in the same format as the level_setup method likes.</w:t>
      </w:r>
    </w:p>
    <w:p w14:paraId="3F620F5D" w14:textId="693C4E3A" w:rsidR="002F495E" w:rsidRDefault="00BB1D0A">
      <w:pPr>
        <w:pStyle w:val="Standard"/>
        <w:rPr>
          <w:rFonts w:eastAsia="Times New Roman" w:cs="Times New Roman"/>
          <w:color w:val="auto"/>
          <w:sz w:val="30"/>
        </w:rPr>
      </w:pPr>
      <w:r>
        <w:rPr>
          <w:rFonts w:eastAsia="Times New Roman" w:cs="Times New Roman"/>
          <w:noProof/>
          <w:color w:val="auto"/>
          <w:sz w:val="30"/>
        </w:rPr>
        <w:drawing>
          <wp:inline distT="0" distB="0" distL="0" distR="0" wp14:anchorId="4991E51B" wp14:editId="46A852B1">
            <wp:extent cx="6007100" cy="3441700"/>
            <wp:effectExtent l="0" t="0" r="0" b="0"/>
            <wp:docPr id="407458702" name="Picture 3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58702" name="Picture 34" descr="A screen shot of a computer cod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007100" cy="3441700"/>
                    </a:xfrm>
                    <a:prstGeom prst="rect">
                      <a:avLst/>
                    </a:prstGeom>
                  </pic:spPr>
                </pic:pic>
              </a:graphicData>
            </a:graphic>
          </wp:inline>
        </w:drawing>
      </w:r>
    </w:p>
    <w:p w14:paraId="6158B1F2" w14:textId="77777777" w:rsidR="002F495E" w:rsidRDefault="002F495E">
      <w:pPr>
        <w:pStyle w:val="Standard"/>
        <w:rPr>
          <w:rFonts w:eastAsia="Times New Roman" w:cs="Times New Roman"/>
          <w:color w:val="auto"/>
          <w:sz w:val="30"/>
        </w:rPr>
      </w:pPr>
    </w:p>
    <w:p w14:paraId="706FFEC2" w14:textId="77777777" w:rsidR="0033348D" w:rsidRDefault="0033348D">
      <w:pPr>
        <w:pStyle w:val="Standard"/>
      </w:pPr>
    </w:p>
    <w:p w14:paraId="01E1C7A8" w14:textId="36CF54F9" w:rsidR="002A70E5" w:rsidRDefault="002A70E5">
      <w:pPr>
        <w:pStyle w:val="Standard"/>
      </w:pPr>
    </w:p>
    <w:p w14:paraId="1A4EF3C2" w14:textId="77777777" w:rsidR="00D4694F" w:rsidRDefault="00000000">
      <w:pPr>
        <w:pStyle w:val="Standard"/>
        <w:rPr>
          <w:noProof/>
        </w:rPr>
      </w:pPr>
      <w:r>
        <w:rPr>
          <w:rFonts w:eastAsia="Times New Roman" w:cs="Times New Roman"/>
          <w:color w:val="auto"/>
          <w:sz w:val="30"/>
        </w:rPr>
        <w:t xml:space="preserve">At first when testing I found that </w:t>
      </w:r>
      <w:r w:rsidR="00FA1869">
        <w:rPr>
          <w:rFonts w:eastAsia="Times New Roman" w:cs="Times New Roman"/>
          <w:color w:val="auto"/>
          <w:sz w:val="30"/>
        </w:rPr>
        <w:t>each string</w:t>
      </w:r>
      <w:r>
        <w:rPr>
          <w:rFonts w:eastAsia="Times New Roman" w:cs="Times New Roman"/>
          <w:color w:val="auto"/>
          <w:sz w:val="30"/>
        </w:rPr>
        <w:t xml:space="preserve"> contained </w:t>
      </w:r>
      <w:r w:rsidR="00FA1869">
        <w:rPr>
          <w:rFonts w:eastAsia="Times New Roman" w:cs="Times New Roman"/>
          <w:color w:val="auto"/>
          <w:sz w:val="30"/>
        </w:rPr>
        <w:t>“</w:t>
      </w:r>
      <w:r>
        <w:rPr>
          <w:rFonts w:eastAsia="Times New Roman" w:cs="Times New Roman"/>
          <w:color w:val="auto"/>
          <w:sz w:val="30"/>
        </w:rPr>
        <w:t>\n</w:t>
      </w:r>
      <w:r w:rsidR="00FA1869">
        <w:rPr>
          <w:rFonts w:eastAsia="Times New Roman" w:cs="Times New Roman"/>
          <w:color w:val="auto"/>
          <w:sz w:val="30"/>
        </w:rPr>
        <w:t>”</w:t>
      </w:r>
      <w:r>
        <w:rPr>
          <w:rFonts w:eastAsia="Times New Roman" w:cs="Times New Roman"/>
          <w:color w:val="auto"/>
          <w:sz w:val="30"/>
        </w:rPr>
        <w:t xml:space="preserve"> at the end</w:t>
      </w:r>
      <w:r w:rsidR="00FA1869">
        <w:rPr>
          <w:rFonts w:eastAsia="Times New Roman" w:cs="Times New Roman"/>
          <w:color w:val="auto"/>
          <w:sz w:val="30"/>
        </w:rPr>
        <w:t>.</w:t>
      </w:r>
      <w:r w:rsidR="00D4694F" w:rsidRPr="00D4694F">
        <w:rPr>
          <w:noProof/>
        </w:rPr>
        <w:t xml:space="preserve"> </w:t>
      </w:r>
    </w:p>
    <w:p w14:paraId="327F6402" w14:textId="61EA187D" w:rsidR="00D4694F" w:rsidRDefault="00D4694F">
      <w:pPr>
        <w:pStyle w:val="Standard"/>
        <w:rPr>
          <w:rFonts w:eastAsia="Times New Roman" w:cs="Times New Roman"/>
          <w:color w:val="auto"/>
          <w:sz w:val="30"/>
        </w:rPr>
      </w:pPr>
      <w:r>
        <w:rPr>
          <w:noProof/>
        </w:rPr>
        <w:drawing>
          <wp:inline distT="0" distB="0" distL="0" distR="0" wp14:anchorId="66083647" wp14:editId="641720CD">
            <wp:extent cx="4902200" cy="228600"/>
            <wp:effectExtent l="0" t="0" r="0" b="0"/>
            <wp:docPr id="1257652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52244" name="Picture 1257652244"/>
                    <pic:cNvPicPr/>
                  </pic:nvPicPr>
                  <pic:blipFill>
                    <a:blip r:embed="rId53">
                      <a:extLst>
                        <a:ext uri="{28A0092B-C50C-407E-A947-70E740481C1C}">
                          <a14:useLocalDpi xmlns:a14="http://schemas.microsoft.com/office/drawing/2010/main" val="0"/>
                        </a:ext>
                      </a:extLst>
                    </a:blip>
                    <a:stretch>
                      <a:fillRect/>
                    </a:stretch>
                  </pic:blipFill>
                  <pic:spPr>
                    <a:xfrm>
                      <a:off x="0" y="0"/>
                      <a:ext cx="4902200" cy="228600"/>
                    </a:xfrm>
                    <a:prstGeom prst="rect">
                      <a:avLst/>
                    </a:prstGeom>
                  </pic:spPr>
                </pic:pic>
              </a:graphicData>
            </a:graphic>
          </wp:inline>
        </w:drawing>
      </w:r>
    </w:p>
    <w:p w14:paraId="32E25BAB" w14:textId="77777777" w:rsidR="00D4694F" w:rsidRDefault="00D4694F">
      <w:pPr>
        <w:pStyle w:val="Standard"/>
        <w:rPr>
          <w:rFonts w:eastAsia="Times New Roman" w:cs="Times New Roman"/>
          <w:color w:val="auto"/>
          <w:sz w:val="30"/>
        </w:rPr>
      </w:pPr>
    </w:p>
    <w:p w14:paraId="4A9FC462" w14:textId="77777777" w:rsidR="00D4694F" w:rsidRDefault="00FA1869">
      <w:pPr>
        <w:pStyle w:val="Standard"/>
        <w:rPr>
          <w:rFonts w:eastAsia="Times New Roman" w:cs="Times New Roman"/>
          <w:color w:val="auto"/>
          <w:sz w:val="30"/>
        </w:rPr>
      </w:pPr>
      <w:r>
        <w:rPr>
          <w:rFonts w:eastAsia="Times New Roman" w:cs="Times New Roman"/>
          <w:color w:val="auto"/>
          <w:sz w:val="30"/>
        </w:rPr>
        <w:t xml:space="preserve">This </w:t>
      </w:r>
      <w:r w:rsidR="00D4694F">
        <w:rPr>
          <w:rFonts w:eastAsia="Times New Roman" w:cs="Times New Roman"/>
          <w:color w:val="auto"/>
          <w:sz w:val="30"/>
        </w:rPr>
        <w:t>happens</w:t>
      </w:r>
      <w:r>
        <w:rPr>
          <w:rFonts w:eastAsia="Times New Roman" w:cs="Times New Roman"/>
          <w:color w:val="auto"/>
          <w:sz w:val="30"/>
        </w:rPr>
        <w:t xml:space="preserve"> because the “\n” is used as a character to determine where there should be a line break.</w:t>
      </w:r>
      <w:r w:rsidR="00D4694F">
        <w:rPr>
          <w:noProof/>
        </w:rPr>
        <w:t xml:space="preserve"> </w:t>
      </w:r>
      <w:r w:rsidR="00000000">
        <w:rPr>
          <w:rFonts w:eastAsia="Times New Roman" w:cs="Times New Roman"/>
          <w:color w:val="auto"/>
          <w:sz w:val="30"/>
        </w:rPr>
        <w:t xml:space="preserve">To fix this I used the strip() function to remove “\n” from each line. </w:t>
      </w:r>
    </w:p>
    <w:p w14:paraId="7B2971AC" w14:textId="6E3DCA8D" w:rsidR="00D4694F" w:rsidRPr="00D4694F" w:rsidRDefault="00D4694F">
      <w:pPr>
        <w:pStyle w:val="Standard"/>
        <w:rPr>
          <w:noProof/>
        </w:rPr>
      </w:pPr>
      <w:r>
        <w:rPr>
          <w:rFonts w:eastAsia="Times New Roman" w:cs="Times New Roman"/>
          <w:noProof/>
          <w:color w:val="auto"/>
          <w:sz w:val="30"/>
        </w:rPr>
        <w:drawing>
          <wp:inline distT="0" distB="0" distL="0" distR="0" wp14:anchorId="6850D84D" wp14:editId="0086EBB3">
            <wp:extent cx="6032500" cy="304800"/>
            <wp:effectExtent l="0" t="0" r="0" b="0"/>
            <wp:docPr id="122785808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58088" name="Picture 1227858088"/>
                    <pic:cNvPicPr/>
                  </pic:nvPicPr>
                  <pic:blipFill>
                    <a:blip r:embed="rId54">
                      <a:extLst>
                        <a:ext uri="{28A0092B-C50C-407E-A947-70E740481C1C}">
                          <a14:useLocalDpi xmlns:a14="http://schemas.microsoft.com/office/drawing/2010/main" val="0"/>
                        </a:ext>
                      </a:extLst>
                    </a:blip>
                    <a:stretch>
                      <a:fillRect/>
                    </a:stretch>
                  </pic:blipFill>
                  <pic:spPr>
                    <a:xfrm>
                      <a:off x="0" y="0"/>
                      <a:ext cx="6032500" cy="304800"/>
                    </a:xfrm>
                    <a:prstGeom prst="rect">
                      <a:avLst/>
                    </a:prstGeom>
                  </pic:spPr>
                </pic:pic>
              </a:graphicData>
            </a:graphic>
          </wp:inline>
        </w:drawing>
      </w:r>
    </w:p>
    <w:p w14:paraId="556F6F0F" w14:textId="77777777" w:rsidR="00D4694F" w:rsidRDefault="00D4694F">
      <w:pPr>
        <w:pStyle w:val="Standard"/>
        <w:rPr>
          <w:rFonts w:eastAsia="Times New Roman" w:cs="Times New Roman"/>
          <w:color w:val="auto"/>
          <w:sz w:val="30"/>
        </w:rPr>
      </w:pPr>
    </w:p>
    <w:p w14:paraId="4DB51E3F" w14:textId="7FFAD94E" w:rsidR="002A70E5" w:rsidRDefault="00000000">
      <w:pPr>
        <w:pStyle w:val="Standard"/>
      </w:pPr>
      <w:r>
        <w:rPr>
          <w:rFonts w:eastAsia="Times New Roman" w:cs="Times New Roman"/>
          <w:color w:val="auto"/>
          <w:sz w:val="30"/>
        </w:rPr>
        <w:t>This worked and when testing a second time the program printed this to the terminal.</w:t>
      </w:r>
    </w:p>
    <w:p w14:paraId="385622CB" w14:textId="14DEFC83" w:rsidR="002A70E5" w:rsidRDefault="000C632F">
      <w:pPr>
        <w:pStyle w:val="Standard"/>
      </w:pPr>
      <w:r>
        <w:rPr>
          <w:noProof/>
        </w:rPr>
        <w:drawing>
          <wp:inline distT="0" distB="0" distL="0" distR="0" wp14:anchorId="4989E363" wp14:editId="3B4B8AD5">
            <wp:extent cx="4902200" cy="228600"/>
            <wp:effectExtent l="0" t="0" r="0" b="0"/>
            <wp:docPr id="11325620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62030" name="Picture 1132562030"/>
                    <pic:cNvPicPr/>
                  </pic:nvPicPr>
                  <pic:blipFill>
                    <a:blip r:embed="rId55">
                      <a:extLst>
                        <a:ext uri="{28A0092B-C50C-407E-A947-70E740481C1C}">
                          <a14:useLocalDpi xmlns:a14="http://schemas.microsoft.com/office/drawing/2010/main" val="0"/>
                        </a:ext>
                      </a:extLst>
                    </a:blip>
                    <a:stretch>
                      <a:fillRect/>
                    </a:stretch>
                  </pic:blipFill>
                  <pic:spPr>
                    <a:xfrm>
                      <a:off x="0" y="0"/>
                      <a:ext cx="4902200" cy="228600"/>
                    </a:xfrm>
                    <a:prstGeom prst="rect">
                      <a:avLst/>
                    </a:prstGeom>
                  </pic:spPr>
                </pic:pic>
              </a:graphicData>
            </a:graphic>
          </wp:inline>
        </w:drawing>
      </w:r>
    </w:p>
    <w:p w14:paraId="6521EB0B" w14:textId="77777777" w:rsidR="00D4694F" w:rsidRDefault="00D4694F">
      <w:pPr>
        <w:pStyle w:val="Standard"/>
      </w:pPr>
    </w:p>
    <w:p w14:paraId="51A9AEE8" w14:textId="6FC94410" w:rsidR="000C632F" w:rsidRPr="000C632F" w:rsidRDefault="000C632F">
      <w:pPr>
        <w:pStyle w:val="Standard"/>
        <w:rPr>
          <w:rFonts w:eastAsia="Times New Roman" w:cs="Times New Roman"/>
          <w:color w:val="auto"/>
          <w:sz w:val="30"/>
        </w:rPr>
      </w:pPr>
      <w:r>
        <w:rPr>
          <w:rFonts w:eastAsia="Times New Roman" w:cs="Times New Roman"/>
          <w:color w:val="auto"/>
          <w:sz w:val="30"/>
        </w:rPr>
        <w:t xml:space="preserve">There is no </w:t>
      </w:r>
      <w:r w:rsidR="00D4694F">
        <w:rPr>
          <w:rFonts w:eastAsia="Times New Roman" w:cs="Times New Roman"/>
          <w:color w:val="auto"/>
          <w:sz w:val="30"/>
        </w:rPr>
        <w:t>“</w:t>
      </w:r>
      <w:r>
        <w:rPr>
          <w:rFonts w:eastAsia="Times New Roman" w:cs="Times New Roman"/>
          <w:color w:val="auto"/>
          <w:sz w:val="30"/>
        </w:rPr>
        <w:t>\n</w:t>
      </w:r>
      <w:r w:rsidR="00D4694F">
        <w:rPr>
          <w:rFonts w:eastAsia="Times New Roman" w:cs="Times New Roman"/>
          <w:color w:val="auto"/>
          <w:sz w:val="30"/>
        </w:rPr>
        <w:t>”</w:t>
      </w:r>
      <w:r>
        <w:rPr>
          <w:rFonts w:eastAsia="Times New Roman" w:cs="Times New Roman"/>
          <w:color w:val="auto"/>
          <w:sz w:val="30"/>
        </w:rPr>
        <w:t xml:space="preserve"> in the strings so they a can be used by the </w:t>
      </w:r>
      <w:r w:rsidR="00D4694F">
        <w:rPr>
          <w:rFonts w:eastAsia="Times New Roman" w:cs="Times New Roman"/>
          <w:color w:val="auto"/>
          <w:sz w:val="30"/>
        </w:rPr>
        <w:t>level building program</w:t>
      </w:r>
      <w:r>
        <w:rPr>
          <w:rFonts w:eastAsia="Times New Roman" w:cs="Times New Roman"/>
          <w:color w:val="auto"/>
          <w:sz w:val="30"/>
        </w:rPr>
        <w:t xml:space="preserve"> properly. </w:t>
      </w:r>
    </w:p>
    <w:p w14:paraId="073D4A0F" w14:textId="674D7018" w:rsidR="003167E3" w:rsidRDefault="003167E3" w:rsidP="00E05CBF"/>
    <w:p w14:paraId="495F1715" w14:textId="29606177" w:rsidR="00834D7E" w:rsidRDefault="00834D7E" w:rsidP="00834D7E">
      <w:pPr>
        <w:pStyle w:val="Heading2"/>
        <w:rPr>
          <w:rFonts w:hint="eastAsia"/>
        </w:rPr>
      </w:pPr>
      <w:r>
        <w:t xml:space="preserve">Stage 2 </w:t>
      </w:r>
      <w:r w:rsidR="001B5CB7">
        <w:t>e</w:t>
      </w:r>
      <w:r>
        <w:t>valuation</w:t>
      </w:r>
    </w:p>
    <w:p w14:paraId="5C927BA7" w14:textId="7F9A61DC" w:rsidR="00834D7E" w:rsidRPr="00834D7E" w:rsidRDefault="002F495E" w:rsidP="002F495E">
      <w:r>
        <w:t>This function was successful in loading files from the memory. It took a short amount of time</w:t>
      </w:r>
      <w:r w:rsidR="00D4694F">
        <w:t xml:space="preserve"> to create</w:t>
      </w:r>
      <w:r>
        <w:t xml:space="preserve"> but is robust and loads files from memory consistently.</w:t>
      </w:r>
      <w:r w:rsidR="00D06C99">
        <w:t xml:space="preserve"> </w:t>
      </w:r>
      <w:r w:rsidR="00F01EBE">
        <w:t xml:space="preserve">In the future I will order the levels by the name but for now the function is sufficient. </w:t>
      </w:r>
    </w:p>
    <w:p w14:paraId="7D55C9C6" w14:textId="202FE5AB" w:rsidR="00E05CBF" w:rsidRDefault="00587326" w:rsidP="00244942">
      <w:pPr>
        <w:pStyle w:val="Heading2"/>
        <w:rPr>
          <w:rFonts w:hint="eastAsia"/>
        </w:rPr>
      </w:pPr>
      <w:r>
        <w:t>Stage</w:t>
      </w:r>
      <w:r w:rsidR="007A64D5">
        <w:t xml:space="preserve"> </w:t>
      </w:r>
      <w:r>
        <w:t>3</w:t>
      </w:r>
      <w:r w:rsidR="001B5CB7">
        <w:t xml:space="preserve"> -</w:t>
      </w:r>
      <w:r>
        <w:t xml:space="preserve"> </w:t>
      </w:r>
      <w:r w:rsidR="00E05CBF" w:rsidRPr="00B32103">
        <w:t>Creating the Player</w:t>
      </w:r>
    </w:p>
    <w:p w14:paraId="21F60B4A" w14:textId="77777777" w:rsidR="00B32103" w:rsidRPr="00B32103" w:rsidRDefault="00B32103" w:rsidP="00E05CBF">
      <w:pPr>
        <w:rPr>
          <w:b/>
          <w:bCs/>
          <w:u w:val="single"/>
        </w:rPr>
      </w:pPr>
    </w:p>
    <w:p w14:paraId="030580AC" w14:textId="39F4923B" w:rsidR="00E05CBF" w:rsidRDefault="00E05CBF" w:rsidP="00E05CBF">
      <w:r>
        <w:t>First I made a class called Player that was a subclass of the pygame.sprite.Sprite. I</w:t>
      </w:r>
      <w:r w:rsidR="00F9250A">
        <w:t xml:space="preserve"> gave it a red image for testing and also added some logic for checking if the some buttons on the keyboard were pressed (the WASD keys) so that the player would move in those directions if they were pressed.</w:t>
      </w:r>
    </w:p>
    <w:p w14:paraId="203E9087" w14:textId="77777777" w:rsidR="00F9250A" w:rsidRDefault="00F9250A" w:rsidP="00E05CBF"/>
    <w:p w14:paraId="04DC6C56" w14:textId="2BE03C75" w:rsidR="005379B8" w:rsidRDefault="00F9250A" w:rsidP="00E05CBF">
      <w:r>
        <w:t xml:space="preserve">Next I added a function in the level program that detects collisions. </w:t>
      </w:r>
      <w:r w:rsidR="003A784E">
        <w:t>This differed from the algorithm proposed in design slightly as it used a few parts of pygame to check if there was a collision ( the colliderect method) and also used parts of sprite rects such as left and right position.</w:t>
      </w:r>
    </w:p>
    <w:p w14:paraId="39F112B4" w14:textId="77777777" w:rsidR="00AF001B" w:rsidRDefault="00AF001B" w:rsidP="00E05CBF"/>
    <w:p w14:paraId="4DCE43FA" w14:textId="72AF3594" w:rsidR="00F9250A" w:rsidRDefault="00B32103" w:rsidP="00E05CBF">
      <w:r>
        <w:t>Here is the code I used for the collision_check for the player</w:t>
      </w:r>
      <w:r w:rsidR="005379B8">
        <w:t>:</w:t>
      </w:r>
    </w:p>
    <w:p w14:paraId="1CD81A31" w14:textId="77777777" w:rsidR="005379B8" w:rsidRDefault="005379B8" w:rsidP="00E05CBF"/>
    <w:p w14:paraId="519780F0" w14:textId="5176417C" w:rsidR="00B32103" w:rsidRDefault="005379B8" w:rsidP="00E05CBF">
      <w:r w:rsidRPr="005379B8">
        <w:rPr>
          <w:noProof/>
        </w:rPr>
        <w:lastRenderedPageBreak/>
        <w:drawing>
          <wp:inline distT="0" distB="0" distL="0" distR="0" wp14:anchorId="40BB14E1" wp14:editId="3A68B3F3">
            <wp:extent cx="6120130" cy="4448175"/>
            <wp:effectExtent l="0" t="0" r="1270" b="0"/>
            <wp:docPr id="25"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 program&#10;&#10;Description automatically generated"/>
                    <pic:cNvPicPr/>
                  </pic:nvPicPr>
                  <pic:blipFill>
                    <a:blip r:embed="rId56"/>
                    <a:stretch>
                      <a:fillRect/>
                    </a:stretch>
                  </pic:blipFill>
                  <pic:spPr>
                    <a:xfrm>
                      <a:off x="0" y="0"/>
                      <a:ext cx="6120130" cy="4448175"/>
                    </a:xfrm>
                    <a:prstGeom prst="rect">
                      <a:avLst/>
                    </a:prstGeom>
                  </pic:spPr>
                </pic:pic>
              </a:graphicData>
            </a:graphic>
          </wp:inline>
        </w:drawing>
      </w:r>
    </w:p>
    <w:p w14:paraId="0E6D6EF5" w14:textId="77777777" w:rsidR="005379B8" w:rsidRDefault="005379B8" w:rsidP="00E05CBF"/>
    <w:p w14:paraId="01BF428F" w14:textId="6F63DA63" w:rsidR="005379B8" w:rsidRDefault="005379B8" w:rsidP="00E05CBF">
      <w:r>
        <w:t xml:space="preserve">This was a method within the Level class. </w:t>
      </w:r>
    </w:p>
    <w:p w14:paraId="199F53D5" w14:textId="77777777" w:rsidR="005379B8" w:rsidRDefault="005379B8" w:rsidP="00E05CBF"/>
    <w:p w14:paraId="4D3FF4DB" w14:textId="424A99FA" w:rsidR="005379B8" w:rsidRDefault="005379B8" w:rsidP="00E05CBF">
      <w:r>
        <w:t>After testing the program collision worked properly however the player could move in any direction they wanted as there is no method for the player that adds gravity.</w:t>
      </w:r>
    </w:p>
    <w:p w14:paraId="39DD2130" w14:textId="77777777" w:rsidR="005379B8" w:rsidRDefault="005379B8" w:rsidP="00E05CBF"/>
    <w:p w14:paraId="6EA0BA53" w14:textId="20C19FFB" w:rsidR="00F92E25" w:rsidRDefault="005379B8" w:rsidP="00F92E25">
      <w:pPr>
        <w:rPr>
          <w:rStyle w:val="Strong"/>
          <w:rFonts w:ascii="Calibri" w:hAnsi="Calibri"/>
          <w:b w:val="0"/>
          <w:bCs w:val="0"/>
          <w:u w:val="none"/>
        </w:rPr>
      </w:pPr>
      <w:r w:rsidRPr="005379B8">
        <w:rPr>
          <w:noProof/>
        </w:rPr>
        <w:drawing>
          <wp:inline distT="0" distB="0" distL="0" distR="0" wp14:anchorId="732EF3AC" wp14:editId="394C9732">
            <wp:extent cx="4127500" cy="2311280"/>
            <wp:effectExtent l="0" t="0" r="0" b="635"/>
            <wp:docPr id="26" name="Picture 26" descr="A black and red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black and red building&#10;&#10;Description automatically generated"/>
                    <pic:cNvPicPr/>
                  </pic:nvPicPr>
                  <pic:blipFill>
                    <a:blip r:embed="rId57"/>
                    <a:stretch>
                      <a:fillRect/>
                    </a:stretch>
                  </pic:blipFill>
                  <pic:spPr>
                    <a:xfrm>
                      <a:off x="0" y="0"/>
                      <a:ext cx="4135697" cy="2315870"/>
                    </a:xfrm>
                    <a:prstGeom prst="rect">
                      <a:avLst/>
                    </a:prstGeom>
                  </pic:spPr>
                </pic:pic>
              </a:graphicData>
            </a:graphic>
          </wp:inline>
        </w:drawing>
      </w:r>
    </w:p>
    <w:p w14:paraId="746DB2E3" w14:textId="77777777" w:rsidR="003A784E" w:rsidRDefault="003A784E" w:rsidP="00F92E25">
      <w:pPr>
        <w:pStyle w:val="Heading3"/>
        <w:rPr>
          <w:rStyle w:val="Strong"/>
          <w:b/>
          <w:bCs w:val="0"/>
        </w:rPr>
      </w:pPr>
    </w:p>
    <w:p w14:paraId="0CECEAE5" w14:textId="0FDB8AEF" w:rsidR="00F92E25" w:rsidRDefault="00F92E25" w:rsidP="00F92E25">
      <w:pPr>
        <w:pStyle w:val="Heading3"/>
        <w:rPr>
          <w:rStyle w:val="Strong"/>
          <w:b/>
          <w:bCs w:val="0"/>
        </w:rPr>
      </w:pPr>
      <w:r>
        <w:rPr>
          <w:rStyle w:val="Strong"/>
          <w:b/>
          <w:bCs w:val="0"/>
        </w:rPr>
        <w:t>Gravity</w:t>
      </w:r>
    </w:p>
    <w:p w14:paraId="548A78CC" w14:textId="32687FB5" w:rsidR="003A784E" w:rsidRDefault="00F92E25" w:rsidP="00F92E25">
      <w:r>
        <w:t xml:space="preserve">To add gravity I created a method in player called add gravity that added a </w:t>
      </w:r>
      <w:r>
        <w:lastRenderedPageBreak/>
        <w:t xml:space="preserve">constant (called GRAVITY) to the y velocity of the player. This means that if the player is in the air they will be </w:t>
      </w:r>
      <w:r w:rsidR="003A784E">
        <w:t>accelerate towards the ground</w:t>
      </w:r>
      <w:r>
        <w:t>. Also the “W” key on the keyboard change</w:t>
      </w:r>
      <w:r w:rsidR="003A784E">
        <w:t>s</w:t>
      </w:r>
      <w:r>
        <w:t xml:space="preserve"> the players velocity to an </w:t>
      </w:r>
      <w:r w:rsidR="003A784E">
        <w:t xml:space="preserve">a constant amount but can only be pressed if the player is on the ground. </w:t>
      </w:r>
    </w:p>
    <w:p w14:paraId="265B761D" w14:textId="77777777" w:rsidR="003A784E" w:rsidRDefault="003A784E" w:rsidP="00F92E25"/>
    <w:p w14:paraId="29FC3856" w14:textId="089AA5CD" w:rsidR="003A784E" w:rsidRDefault="006120FB" w:rsidP="00F92E25">
      <w:pPr>
        <w:rPr>
          <w:b/>
          <w:bCs/>
          <w:u w:val="single"/>
        </w:rPr>
      </w:pPr>
      <w:r>
        <w:rPr>
          <w:b/>
          <w:bCs/>
          <w:u w:val="single"/>
        </w:rPr>
        <w:t>Finding the aim direction and displaying indicators</w:t>
      </w:r>
    </w:p>
    <w:p w14:paraId="125680AD" w14:textId="42F3D0EC" w:rsidR="00DB209C" w:rsidRDefault="006120FB" w:rsidP="00F92E25">
      <w:r>
        <w:t xml:space="preserve">At first I implemented a </w:t>
      </w:r>
      <w:r w:rsidR="009F212F">
        <w:t>function</w:t>
      </w:r>
      <w:r>
        <w:t xml:space="preserve"> similar to that of the design however I found that the </w:t>
      </w:r>
      <w:r w:rsidR="009F212F">
        <w:t xml:space="preserve">speed of bullets was dependent on how far the joystick was being pushed from its normal position. This was not what I wanted as bullets differed in speeds. To fix this I normalised the directions. This means that I divided both the x and y offsets by the distance from the center. </w:t>
      </w:r>
      <w:r w:rsidR="00DB209C">
        <w:t xml:space="preserve">Here is the code for this function. </w:t>
      </w:r>
      <w:r w:rsidR="008B703B">
        <w:t xml:space="preserve">Here is the code I used. </w:t>
      </w:r>
    </w:p>
    <w:p w14:paraId="43E61482" w14:textId="77777777" w:rsidR="008B703B" w:rsidRDefault="008B703B" w:rsidP="00F92E25"/>
    <w:p w14:paraId="77AA920B" w14:textId="46A87DB1" w:rsidR="00DB209C" w:rsidRDefault="008B703B" w:rsidP="00F92E25">
      <w:r>
        <w:rPr>
          <w:noProof/>
        </w:rPr>
        <w:drawing>
          <wp:inline distT="0" distB="0" distL="0" distR="0" wp14:anchorId="48EADC8C" wp14:editId="3391B245">
            <wp:extent cx="6120130" cy="2527935"/>
            <wp:effectExtent l="0" t="0" r="1270" b="0"/>
            <wp:docPr id="48585214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52146" name="Picture 4" descr="A screen shot of a computer pro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2527935"/>
                    </a:xfrm>
                    <a:prstGeom prst="rect">
                      <a:avLst/>
                    </a:prstGeom>
                  </pic:spPr>
                </pic:pic>
              </a:graphicData>
            </a:graphic>
          </wp:inline>
        </w:drawing>
      </w:r>
    </w:p>
    <w:p w14:paraId="5E7FB7D4" w14:textId="0A7999CC" w:rsidR="008B703B" w:rsidRDefault="008B703B" w:rsidP="00F92E25"/>
    <w:p w14:paraId="56799B19" w14:textId="1B932978" w:rsidR="009F212F" w:rsidRDefault="009F212F" w:rsidP="00F92E25">
      <w:r>
        <w:t>This worked well.</w:t>
      </w:r>
      <w:r w:rsidR="00D651DA">
        <w:t xml:space="preserve"> All bullets were travelling at the same speed no matter the position of the joystick</w:t>
      </w:r>
    </w:p>
    <w:p w14:paraId="15BC3D29" w14:textId="77777777" w:rsidR="009F212F" w:rsidRDefault="009F212F" w:rsidP="00F92E25"/>
    <w:p w14:paraId="4E2B1964" w14:textId="0FA75A01" w:rsidR="009F212F" w:rsidRDefault="008B703B" w:rsidP="00F92E25">
      <w:r>
        <w:t>Next I needed to display the direction that player is aiming. I did this by displaying a small circle with the coordinates of the player plus an offset.</w:t>
      </w:r>
      <w:r w:rsidR="00B678EF">
        <w:t xml:space="preserve"> In testing I found that the cursor did not seam to be centered around the middle of the player as it should. To fix this I added the half the width and height of the player to the aim_cursor_position.</w:t>
      </w:r>
      <w:r>
        <w:t xml:space="preserve"> </w:t>
      </w:r>
      <w:r w:rsidR="004863A1">
        <w:t>Here is the code that I used:</w:t>
      </w:r>
    </w:p>
    <w:p w14:paraId="2AB7CD53" w14:textId="77777777" w:rsidR="004863A1" w:rsidRDefault="004863A1" w:rsidP="00F92E25"/>
    <w:p w14:paraId="62B0A9A7" w14:textId="15917469" w:rsidR="004863A1" w:rsidRDefault="001E7435" w:rsidP="00F92E25">
      <w:r>
        <w:rPr>
          <w:noProof/>
        </w:rPr>
        <w:drawing>
          <wp:inline distT="0" distB="0" distL="0" distR="0" wp14:anchorId="082B9C3E" wp14:editId="330DCD82">
            <wp:extent cx="6120130" cy="535940"/>
            <wp:effectExtent l="0" t="0" r="1270" b="0"/>
            <wp:docPr id="4493938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93879" name="Picture 44939387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535940"/>
                    </a:xfrm>
                    <a:prstGeom prst="rect">
                      <a:avLst/>
                    </a:prstGeom>
                  </pic:spPr>
                </pic:pic>
              </a:graphicData>
            </a:graphic>
          </wp:inline>
        </w:drawing>
      </w:r>
    </w:p>
    <w:p w14:paraId="44CFD6B0" w14:textId="77777777" w:rsidR="00296454" w:rsidRDefault="00296454" w:rsidP="00F92E25"/>
    <w:p w14:paraId="6B52B2E1" w14:textId="3FABC506" w:rsidR="00296454" w:rsidRDefault="00296454" w:rsidP="00F92E25">
      <w:r>
        <w:t>Here is an image of the cursors:</w:t>
      </w:r>
    </w:p>
    <w:p w14:paraId="5B016C71" w14:textId="437F8EE2" w:rsidR="00AB766D" w:rsidRDefault="00B72258" w:rsidP="00F92E25">
      <w:r w:rsidRPr="009E22C0">
        <w:rPr>
          <w:noProof/>
        </w:rPr>
        <w:lastRenderedPageBreak/>
        <w:drawing>
          <wp:inline distT="0" distB="0" distL="0" distR="0" wp14:anchorId="0F0DFF18" wp14:editId="556790FC">
            <wp:extent cx="5168900" cy="3230697"/>
            <wp:effectExtent l="0" t="0" r="0" b="0"/>
            <wp:docPr id="203485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0110" name=""/>
                    <pic:cNvPicPr/>
                  </pic:nvPicPr>
                  <pic:blipFill>
                    <a:blip r:embed="rId60"/>
                    <a:stretch>
                      <a:fillRect/>
                    </a:stretch>
                  </pic:blipFill>
                  <pic:spPr>
                    <a:xfrm>
                      <a:off x="0" y="0"/>
                      <a:ext cx="5173744" cy="3233724"/>
                    </a:xfrm>
                    <a:prstGeom prst="rect">
                      <a:avLst/>
                    </a:prstGeom>
                  </pic:spPr>
                </pic:pic>
              </a:graphicData>
            </a:graphic>
          </wp:inline>
        </w:drawing>
      </w:r>
    </w:p>
    <w:p w14:paraId="7318EDC7" w14:textId="77777777" w:rsidR="00B72258" w:rsidRDefault="00B72258" w:rsidP="00F92E25"/>
    <w:p w14:paraId="40D2EB02" w14:textId="05F65F2A" w:rsidR="009E22C0" w:rsidRPr="00AB766D" w:rsidRDefault="00F17E75" w:rsidP="00F92E25">
      <w:r>
        <w:t xml:space="preserve">They appeared to be centered around the player so I moved onto weapons. </w:t>
      </w:r>
    </w:p>
    <w:p w14:paraId="39CD0BF3" w14:textId="6B8EFBB4" w:rsidR="009E22C0" w:rsidRDefault="009E22C0" w:rsidP="009E22C0"/>
    <w:p w14:paraId="33C255BE" w14:textId="1A660990" w:rsidR="009E22C0" w:rsidRDefault="00C47997" w:rsidP="00C47997">
      <w:pPr>
        <w:pStyle w:val="Heading2"/>
        <w:rPr>
          <w:rFonts w:hint="eastAsia"/>
        </w:rPr>
      </w:pPr>
      <w:r>
        <w:t xml:space="preserve">Stage 3 </w:t>
      </w:r>
      <w:r w:rsidR="001B5CB7">
        <w:t>e</w:t>
      </w:r>
      <w:r>
        <w:t>valuation</w:t>
      </w:r>
    </w:p>
    <w:p w14:paraId="52E4B432" w14:textId="6689FCEA" w:rsidR="00CA7A0A" w:rsidRDefault="00F01EBE" w:rsidP="00583437">
      <w:r>
        <w:t xml:space="preserve">The development of the player was effective. In the future I will improve the movement physics for the player and I will add animations. For now the Player class is effective. </w:t>
      </w:r>
      <w:r w:rsidR="00EB5F1C">
        <w:t xml:space="preserve">I will also add new methods for weapons. </w:t>
      </w:r>
    </w:p>
    <w:p w14:paraId="3226F654" w14:textId="48C1972F" w:rsidR="00CA7A0A" w:rsidRDefault="00587326" w:rsidP="00CA7A0A">
      <w:pPr>
        <w:pStyle w:val="Heading2"/>
        <w:rPr>
          <w:rFonts w:hint="eastAsia"/>
        </w:rPr>
      </w:pPr>
      <w:r>
        <w:t>Stage 4</w:t>
      </w:r>
      <w:r w:rsidR="001B5CB7">
        <w:t xml:space="preserve"> -</w:t>
      </w:r>
      <w:r>
        <w:t xml:space="preserve"> weapons</w:t>
      </w:r>
    </w:p>
    <w:p w14:paraId="6D1051AF" w14:textId="5CB27227" w:rsidR="00CA7A0A" w:rsidRDefault="00CA7A0A" w:rsidP="00CA7A0A">
      <w:pPr>
        <w:pStyle w:val="Heading3"/>
      </w:pPr>
      <w:r>
        <w:t>Weapon class</w:t>
      </w:r>
    </w:p>
    <w:p w14:paraId="1511129C" w14:textId="136BEEC1" w:rsidR="009E22C0" w:rsidRDefault="00CA7A0A" w:rsidP="009E22C0">
      <w:r>
        <w:t>Th</w:t>
      </w:r>
      <w:r w:rsidR="00C6402B">
        <w:t xml:space="preserve">e Weapon </w:t>
      </w:r>
      <w:r>
        <w:t xml:space="preserve">class is a sub class of sprite class. It is used as a super class for </w:t>
      </w:r>
      <w:r w:rsidR="00587326">
        <w:t>each</w:t>
      </w:r>
      <w:r>
        <w:t xml:space="preserve"> individual weapons. </w:t>
      </w:r>
    </w:p>
    <w:p w14:paraId="1E023DA0" w14:textId="0C5685A1" w:rsidR="00C6402B" w:rsidRPr="009E22C0" w:rsidRDefault="00C6402B" w:rsidP="009E22C0">
      <w:r>
        <w:rPr>
          <w:noProof/>
        </w:rPr>
        <w:drawing>
          <wp:inline distT="0" distB="0" distL="0" distR="0" wp14:anchorId="6E5132F0" wp14:editId="3EAB543A">
            <wp:extent cx="6120130" cy="2418080"/>
            <wp:effectExtent l="0" t="0" r="1270" b="0"/>
            <wp:docPr id="6319164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16455" name="Picture 1" descr="A screen shot of a computer cod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0130" cy="2418080"/>
                    </a:xfrm>
                    <a:prstGeom prst="rect">
                      <a:avLst/>
                    </a:prstGeom>
                  </pic:spPr>
                </pic:pic>
              </a:graphicData>
            </a:graphic>
          </wp:inline>
        </w:drawing>
      </w:r>
    </w:p>
    <w:p w14:paraId="67214F18" w14:textId="084E0F70" w:rsidR="009E22C0" w:rsidRDefault="00C6402B" w:rsidP="009E22C0">
      <w:r>
        <w:t xml:space="preserve">It has attributes for a few different </w:t>
      </w:r>
      <w:r w:rsidR="00C933D1">
        <w:t>properties of each</w:t>
      </w:r>
      <w:r>
        <w:t xml:space="preserve"> weapo</w:t>
      </w:r>
      <w:r w:rsidR="00C933D1">
        <w:t>n</w:t>
      </w:r>
      <w:r>
        <w:t>.</w:t>
      </w:r>
    </w:p>
    <w:p w14:paraId="42C0401E" w14:textId="77777777" w:rsidR="00C6402B" w:rsidRDefault="00C6402B" w:rsidP="009E22C0"/>
    <w:p w14:paraId="4411F24A" w14:textId="464519FD" w:rsidR="00C6402B" w:rsidRDefault="00C6402B" w:rsidP="00C6402B">
      <w:r>
        <w:lastRenderedPageBreak/>
        <w:t>Here are two examples for the ak47 and smg classes:</w:t>
      </w:r>
    </w:p>
    <w:p w14:paraId="70AD5139" w14:textId="0EE000D7" w:rsidR="00C6402B" w:rsidRDefault="00C6402B" w:rsidP="009E22C0">
      <w:r>
        <w:rPr>
          <w:noProof/>
        </w:rPr>
        <w:drawing>
          <wp:inline distT="0" distB="0" distL="0" distR="0" wp14:anchorId="428CF09A" wp14:editId="1961F411">
            <wp:extent cx="6120130" cy="1569085"/>
            <wp:effectExtent l="0" t="0" r="1270" b="5715"/>
            <wp:docPr id="1335279783"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79783" name="Picture 2" descr="A screen shot of a computer cod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120130" cy="1569085"/>
                    </a:xfrm>
                    <a:prstGeom prst="rect">
                      <a:avLst/>
                    </a:prstGeom>
                  </pic:spPr>
                </pic:pic>
              </a:graphicData>
            </a:graphic>
          </wp:inline>
        </w:drawing>
      </w:r>
    </w:p>
    <w:p w14:paraId="01D66426" w14:textId="77777777" w:rsidR="00C6402B" w:rsidRDefault="00C6402B" w:rsidP="009E22C0"/>
    <w:p w14:paraId="018DC998" w14:textId="5D2B8591" w:rsidR="00C6402B" w:rsidRDefault="00C6402B" w:rsidP="009E22C0">
      <w:r>
        <w:t xml:space="preserve">These are used by the weapon spawners. </w:t>
      </w:r>
    </w:p>
    <w:p w14:paraId="207157AC" w14:textId="77777777" w:rsidR="00C6402B" w:rsidRDefault="00C6402B" w:rsidP="009E22C0"/>
    <w:p w14:paraId="412B4712" w14:textId="2B470A86" w:rsidR="00C6402B" w:rsidRDefault="00536216" w:rsidP="00C6402B">
      <w:pPr>
        <w:pStyle w:val="Heading3"/>
      </w:pPr>
      <w:r>
        <w:t>W</w:t>
      </w:r>
      <w:r w:rsidR="00C6402B">
        <w:t>e</w:t>
      </w:r>
      <w:r>
        <w:t>apon spawners</w:t>
      </w:r>
    </w:p>
    <w:p w14:paraId="6F157F51" w14:textId="2F2F43A8" w:rsidR="005F28D9" w:rsidRDefault="00536216" w:rsidP="00536216">
      <w:r>
        <w:t xml:space="preserve">These are a type of tile that spawn </w:t>
      </w:r>
      <w:r w:rsidR="005F28D9">
        <w:t xml:space="preserve">weapons </w:t>
      </w:r>
      <w:r>
        <w:t xml:space="preserve">at regular intervals. </w:t>
      </w:r>
      <w:r w:rsidR="005F28D9">
        <w:t>They are spawned in usin</w:t>
      </w:r>
      <w:r w:rsidR="000E4DC1">
        <w:t>g</w:t>
      </w:r>
      <w:r w:rsidR="005F28D9">
        <w:t xml:space="preserve"> the same function the rest of the tiles use. They have no collision. </w:t>
      </w:r>
      <w:r w:rsidR="001450F6">
        <w:rPr>
          <w:noProof/>
        </w:rPr>
        <w:drawing>
          <wp:inline distT="0" distB="0" distL="0" distR="0" wp14:anchorId="43435FF8" wp14:editId="3D564E7C">
            <wp:extent cx="6120130" cy="2348865"/>
            <wp:effectExtent l="0" t="0" r="1270" b="635"/>
            <wp:docPr id="1349673249" name="Picture 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3249" name="Picture 9" descr="A computer screen shot of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20130" cy="2348865"/>
                    </a:xfrm>
                    <a:prstGeom prst="rect">
                      <a:avLst/>
                    </a:prstGeom>
                  </pic:spPr>
                </pic:pic>
              </a:graphicData>
            </a:graphic>
          </wp:inline>
        </w:drawing>
      </w:r>
    </w:p>
    <w:p w14:paraId="68CF474B" w14:textId="77777777" w:rsidR="001450F6" w:rsidRDefault="001450F6" w:rsidP="00536216"/>
    <w:p w14:paraId="55D77C4D" w14:textId="2AA4809D" w:rsidR="001450F6" w:rsidRDefault="001450F6" w:rsidP="00536216">
      <w:r>
        <w:t xml:space="preserve">The update function is called in the game update function. Every 10 seconds the spawn_gun function is called given that there are not too many guns in the level already. </w:t>
      </w:r>
    </w:p>
    <w:p w14:paraId="48E0DEFB" w14:textId="77777777" w:rsidR="001450F6" w:rsidRDefault="001450F6" w:rsidP="00536216"/>
    <w:p w14:paraId="599AF42D" w14:textId="59755401" w:rsidR="001450F6" w:rsidRDefault="001450F6" w:rsidP="00536216">
      <w:r>
        <w:t xml:space="preserve">This worked well and the game spawned weapons properly. </w:t>
      </w:r>
      <w:r w:rsidR="00914035">
        <w:t xml:space="preserve">Here is a </w:t>
      </w:r>
      <w:hyperlink r:id="rId64" w:history="1">
        <w:r w:rsidR="00914035" w:rsidRPr="005F45D5">
          <w:rPr>
            <w:rStyle w:val="Hyperlink"/>
          </w:rPr>
          <w:t>video</w:t>
        </w:r>
      </w:hyperlink>
      <w:r w:rsidR="00914035">
        <w:t xml:space="preserve"> of testing</w:t>
      </w:r>
      <w:r w:rsidR="005F45D5">
        <w:t>.</w:t>
      </w:r>
    </w:p>
    <w:p w14:paraId="02BF416E" w14:textId="77777777" w:rsidR="005F45D5" w:rsidRDefault="005F45D5" w:rsidP="00536216"/>
    <w:p w14:paraId="242932BE" w14:textId="6BA0DBD4" w:rsidR="005F45D5" w:rsidRDefault="009B04C3" w:rsidP="005F45D5">
      <w:pPr>
        <w:pStyle w:val="Heading3"/>
      </w:pPr>
      <w:r>
        <w:t>P</w:t>
      </w:r>
      <w:r w:rsidR="005F45D5">
        <w:t xml:space="preserve">layers </w:t>
      </w:r>
      <w:r>
        <w:t>Interaction with</w:t>
      </w:r>
      <w:r w:rsidR="005F45D5">
        <w:t xml:space="preserve"> weapons</w:t>
      </w:r>
    </w:p>
    <w:p w14:paraId="734F4A9E" w14:textId="2DD4463D" w:rsidR="005F45D5" w:rsidRDefault="005F45D5" w:rsidP="005F45D5">
      <w:r>
        <w:t>Players pick up weapons when they are colliding with the weapon and they press the weapon pick up key. When they do this the player</w:t>
      </w:r>
      <w:r w:rsidR="00D81EC8">
        <w:t xml:space="preserve">s holding attribute is set to be the weapon it is colliding with. </w:t>
      </w:r>
      <w:r w:rsidR="007C1137">
        <w:t>The weapon is moved to be at the position of the player.</w:t>
      </w:r>
      <w:r w:rsidR="00296751">
        <w:t xml:space="preserve"> </w:t>
      </w:r>
      <w:r w:rsidR="007C1137">
        <w:t xml:space="preserve">This means the weapon moves with the player. </w:t>
      </w:r>
      <w:r w:rsidR="009B04C3">
        <w:t>Here is the code that moves the weapon:</w:t>
      </w:r>
    </w:p>
    <w:p w14:paraId="2F7C5773" w14:textId="77777777" w:rsidR="009B04C3" w:rsidRDefault="009B04C3" w:rsidP="005F45D5"/>
    <w:p w14:paraId="6750EE7F" w14:textId="2CDBD82C" w:rsidR="009B04C3" w:rsidRPr="005F45D5" w:rsidRDefault="009B04C3" w:rsidP="005F45D5">
      <w:r>
        <w:rPr>
          <w:noProof/>
        </w:rPr>
        <w:drawing>
          <wp:inline distT="0" distB="0" distL="0" distR="0" wp14:anchorId="0900D2E6" wp14:editId="57C889EB">
            <wp:extent cx="6120130" cy="2827655"/>
            <wp:effectExtent l="0" t="0" r="1270" b="4445"/>
            <wp:docPr id="1136940328"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40328" name="Picture 10" descr="A screen shot of a computer pro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120130" cy="2827655"/>
                    </a:xfrm>
                    <a:prstGeom prst="rect">
                      <a:avLst/>
                    </a:prstGeom>
                  </pic:spPr>
                </pic:pic>
              </a:graphicData>
            </a:graphic>
          </wp:inline>
        </w:drawing>
      </w:r>
    </w:p>
    <w:p w14:paraId="65661B40" w14:textId="77777777" w:rsidR="005F28D9" w:rsidRDefault="005F28D9" w:rsidP="00536216"/>
    <w:p w14:paraId="6C1FF821" w14:textId="2E441FD1" w:rsidR="005F28D9" w:rsidRDefault="005F28D9" w:rsidP="005F28D9">
      <w:pPr>
        <w:pStyle w:val="Heading3"/>
      </w:pPr>
      <w:r>
        <w:t>Ammunition with weapons</w:t>
      </w:r>
    </w:p>
    <w:p w14:paraId="278EA696" w14:textId="30446829" w:rsidR="005F28D9" w:rsidRDefault="005F28D9" w:rsidP="005F28D9">
      <w:r>
        <w:t xml:space="preserve">When a weapon is shot its </w:t>
      </w:r>
      <w:r w:rsidR="005F45D5">
        <w:t>ammo attribute is decreased by one. Once the ammo attribute is decreased below 0 the gun is killed and the players holding attribute is set to None.</w:t>
      </w:r>
    </w:p>
    <w:p w14:paraId="41D9451D" w14:textId="77777777" w:rsidR="005F45D5" w:rsidRDefault="005F45D5" w:rsidP="005F28D9"/>
    <w:p w14:paraId="16009806" w14:textId="5E627F74" w:rsidR="005F45D5" w:rsidRDefault="009B04C3" w:rsidP="005F28D9">
      <w:r>
        <w:t xml:space="preserve">The code for this can be seen in the image above. </w:t>
      </w:r>
    </w:p>
    <w:p w14:paraId="21EC1B20" w14:textId="77777777" w:rsidR="00296751" w:rsidRDefault="00296751" w:rsidP="005F28D9"/>
    <w:p w14:paraId="2181C284" w14:textId="6CF215C3" w:rsidR="00296751" w:rsidRPr="005F28D9" w:rsidRDefault="00296751" w:rsidP="005F28D9">
      <w:r>
        <w:t xml:space="preserve">This all worked as expected. Here is an image of the player holding a weapon. </w:t>
      </w:r>
    </w:p>
    <w:p w14:paraId="47E307C8" w14:textId="0A51B5E7" w:rsidR="005F28D9" w:rsidRDefault="00296751" w:rsidP="005F28D9">
      <w:r>
        <w:rPr>
          <w:noProof/>
        </w:rPr>
        <w:drawing>
          <wp:inline distT="0" distB="0" distL="0" distR="0" wp14:anchorId="7BBC238D" wp14:editId="2D6B4836">
            <wp:extent cx="1701800" cy="1104900"/>
            <wp:effectExtent l="0" t="0" r="0" b="0"/>
            <wp:docPr id="107128437" name="Picture 2" descr="A video game screen with a pixelated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8437" name="Picture 2" descr="A video game screen with a pixelated charac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701800" cy="1104900"/>
                    </a:xfrm>
                    <a:prstGeom prst="rect">
                      <a:avLst/>
                    </a:prstGeom>
                  </pic:spPr>
                </pic:pic>
              </a:graphicData>
            </a:graphic>
          </wp:inline>
        </w:drawing>
      </w:r>
    </w:p>
    <w:p w14:paraId="2C85A8B6" w14:textId="77777777" w:rsidR="00296751" w:rsidRDefault="00296751" w:rsidP="005F28D9"/>
    <w:p w14:paraId="63610153" w14:textId="0D6B9039" w:rsidR="00296751" w:rsidRDefault="00296751" w:rsidP="00296751">
      <w:pPr>
        <w:pStyle w:val="Heading3"/>
      </w:pPr>
      <w:r>
        <w:t>Shooting</w:t>
      </w:r>
    </w:p>
    <w:p w14:paraId="7C6A2B3E" w14:textId="50090938" w:rsidR="00296751" w:rsidRDefault="00296751" w:rsidP="00296751">
      <w:r>
        <w:t xml:space="preserve">Shoot is a method within the player class. It initialises a Bullet and gives it a velocity that is based of the direction the player is aiming and the speed of the bullets that the weapon that the player is holding. </w:t>
      </w:r>
      <w:r w:rsidR="003E4EB1">
        <w:t xml:space="preserve">It also decreases the ammo by one. </w:t>
      </w:r>
      <w:r w:rsidR="00530144">
        <w:t xml:space="preserve">Here is the code. </w:t>
      </w:r>
    </w:p>
    <w:p w14:paraId="557CB40F" w14:textId="77777777" w:rsidR="00530144" w:rsidRDefault="00530144" w:rsidP="00296751"/>
    <w:p w14:paraId="13640EBE" w14:textId="28B0FAD2" w:rsidR="00530144" w:rsidRDefault="00530144" w:rsidP="00296751">
      <w:r>
        <w:rPr>
          <w:noProof/>
        </w:rPr>
        <w:drawing>
          <wp:inline distT="0" distB="0" distL="0" distR="0" wp14:anchorId="289323D5" wp14:editId="02B6E405">
            <wp:extent cx="6120130" cy="1028065"/>
            <wp:effectExtent l="0" t="0" r="1270" b="635"/>
            <wp:docPr id="1067193924"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93924" name="Picture 3" descr="A screen 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0130" cy="1028065"/>
                    </a:xfrm>
                    <a:prstGeom prst="rect">
                      <a:avLst/>
                    </a:prstGeom>
                  </pic:spPr>
                </pic:pic>
              </a:graphicData>
            </a:graphic>
          </wp:inline>
        </w:drawing>
      </w:r>
    </w:p>
    <w:p w14:paraId="40FCB914" w14:textId="77777777" w:rsidR="00530144" w:rsidRDefault="00530144" w:rsidP="00296751"/>
    <w:p w14:paraId="6AA0C3C6" w14:textId="7FB5A1CB" w:rsidR="00530144" w:rsidRDefault="00530144" w:rsidP="00296751">
      <w:r>
        <w:lastRenderedPageBreak/>
        <w:t xml:space="preserve">This works as it should. </w:t>
      </w:r>
      <w:r w:rsidR="00261EDB">
        <w:t xml:space="preserve">Here is a </w:t>
      </w:r>
      <w:hyperlink r:id="rId68" w:history="1">
        <w:r w:rsidR="00261EDB" w:rsidRPr="004237EF">
          <w:rPr>
            <w:rStyle w:val="Hyperlink"/>
          </w:rPr>
          <w:t>video</w:t>
        </w:r>
      </w:hyperlink>
      <w:r w:rsidR="00261EDB">
        <w:t xml:space="preserve"> of testing. </w:t>
      </w:r>
    </w:p>
    <w:p w14:paraId="23745CB7" w14:textId="408EEEC9" w:rsidR="00530144" w:rsidRDefault="00530144" w:rsidP="00296751"/>
    <w:p w14:paraId="63369582" w14:textId="4C76DDED" w:rsidR="00F96D59" w:rsidRDefault="00F96D59" w:rsidP="00F96D59">
      <w:pPr>
        <w:pStyle w:val="Heading2"/>
        <w:rPr>
          <w:rFonts w:hint="eastAsia"/>
        </w:rPr>
      </w:pPr>
      <w:r>
        <w:t>Stage 4 Evaluation</w:t>
      </w:r>
    </w:p>
    <w:p w14:paraId="05BD8758" w14:textId="2B71DCCA" w:rsidR="00F96D59" w:rsidRPr="00F96D59" w:rsidRDefault="00F33BCD" w:rsidP="00F33BCD">
      <w:r>
        <w:t>This was effective in creating a weapon system that worked for the weapons I need at this moment. In the future I will add new weapons and new weapon types</w:t>
      </w:r>
      <w:r w:rsidR="005E5A3B">
        <w:t xml:space="preserve"> such as rocket launchers. </w:t>
      </w:r>
    </w:p>
    <w:p w14:paraId="4C97D022" w14:textId="3FF7D678" w:rsidR="00182F27" w:rsidRDefault="00680374" w:rsidP="00182F27">
      <w:pPr>
        <w:pStyle w:val="Heading2"/>
        <w:rPr>
          <w:rFonts w:hint="eastAsia"/>
        </w:rPr>
      </w:pPr>
      <w:r>
        <w:t xml:space="preserve">Stage </w:t>
      </w:r>
      <w:r w:rsidR="00F96D59">
        <w:t>5</w:t>
      </w:r>
      <w:r>
        <w:t xml:space="preserve">, </w:t>
      </w:r>
      <w:r w:rsidR="009E22C0">
        <w:t>Changing the structure</w:t>
      </w:r>
    </w:p>
    <w:p w14:paraId="4FBE0C49" w14:textId="51E8D9F4" w:rsidR="009E22C0" w:rsidRDefault="009E22C0" w:rsidP="009E22C0">
      <w:r>
        <w:t>Since the original structure of the game was would be difficult to work with further into the game I decided to change the structure of the game to iteration 2 that can be seen in the design. Here is the code that I used</w:t>
      </w:r>
      <w:r w:rsidR="006C522D">
        <w:t>:</w:t>
      </w:r>
    </w:p>
    <w:p w14:paraId="5340F7F6" w14:textId="77777777" w:rsidR="009E22C0" w:rsidRDefault="009E22C0" w:rsidP="009E22C0"/>
    <w:p w14:paraId="7D93AB6D" w14:textId="6EA383C3" w:rsidR="009E22C0" w:rsidRDefault="009E22C0" w:rsidP="009E22C0">
      <w:r w:rsidRPr="009E22C0">
        <w:rPr>
          <w:noProof/>
        </w:rPr>
        <w:drawing>
          <wp:inline distT="0" distB="0" distL="0" distR="0" wp14:anchorId="1202D30B" wp14:editId="11670293">
            <wp:extent cx="5778500" cy="3060700"/>
            <wp:effectExtent l="0" t="0" r="0" b="0"/>
            <wp:docPr id="60674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46895" name=""/>
                    <pic:cNvPicPr/>
                  </pic:nvPicPr>
                  <pic:blipFill>
                    <a:blip r:embed="rId69"/>
                    <a:stretch>
                      <a:fillRect/>
                    </a:stretch>
                  </pic:blipFill>
                  <pic:spPr>
                    <a:xfrm>
                      <a:off x="0" y="0"/>
                      <a:ext cx="5778500" cy="3060700"/>
                    </a:xfrm>
                    <a:prstGeom prst="rect">
                      <a:avLst/>
                    </a:prstGeom>
                  </pic:spPr>
                </pic:pic>
              </a:graphicData>
            </a:graphic>
          </wp:inline>
        </w:drawing>
      </w:r>
      <w:r w:rsidRPr="009E22C0">
        <w:rPr>
          <w:noProof/>
        </w:rPr>
        <w:drawing>
          <wp:inline distT="0" distB="0" distL="0" distR="0" wp14:anchorId="7EDDF132" wp14:editId="237B17F5">
            <wp:extent cx="3378200" cy="723900"/>
            <wp:effectExtent l="0" t="0" r="0" b="0"/>
            <wp:docPr id="122116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68528" name=""/>
                    <pic:cNvPicPr/>
                  </pic:nvPicPr>
                  <pic:blipFill>
                    <a:blip r:embed="rId70"/>
                    <a:stretch>
                      <a:fillRect/>
                    </a:stretch>
                  </pic:blipFill>
                  <pic:spPr>
                    <a:xfrm>
                      <a:off x="0" y="0"/>
                      <a:ext cx="3378200" cy="723900"/>
                    </a:xfrm>
                    <a:prstGeom prst="rect">
                      <a:avLst/>
                    </a:prstGeom>
                  </pic:spPr>
                </pic:pic>
              </a:graphicData>
            </a:graphic>
          </wp:inline>
        </w:drawing>
      </w:r>
    </w:p>
    <w:p w14:paraId="5207D5D1" w14:textId="77777777" w:rsidR="009E22C0" w:rsidRDefault="009E22C0" w:rsidP="009E22C0"/>
    <w:p w14:paraId="55CB13A3" w14:textId="5443410D" w:rsidR="009E22C0" w:rsidRDefault="009E22C0" w:rsidP="009E22C0">
      <w:r>
        <w:t xml:space="preserve">In testing of this code I found that the levels were not being displayed properly. </w:t>
      </w:r>
      <w:r w:rsidRPr="009E22C0">
        <w:rPr>
          <w:noProof/>
        </w:rPr>
        <w:lastRenderedPageBreak/>
        <w:drawing>
          <wp:inline distT="0" distB="0" distL="0" distR="0" wp14:anchorId="332361D8" wp14:editId="531B1722">
            <wp:extent cx="6120130" cy="3435985"/>
            <wp:effectExtent l="0" t="0" r="1270" b="5715"/>
            <wp:docPr id="153227002" name="Picture 1" descr="My game not displaying the level proper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002" name="Picture 1" descr="My game not displaying the level properly"/>
                    <pic:cNvPicPr/>
                  </pic:nvPicPr>
                  <pic:blipFill>
                    <a:blip r:embed="rId71"/>
                    <a:stretch>
                      <a:fillRect/>
                    </a:stretch>
                  </pic:blipFill>
                  <pic:spPr>
                    <a:xfrm>
                      <a:off x="0" y="0"/>
                      <a:ext cx="6120130" cy="3435985"/>
                    </a:xfrm>
                    <a:prstGeom prst="rect">
                      <a:avLst/>
                    </a:prstGeom>
                  </pic:spPr>
                </pic:pic>
              </a:graphicData>
            </a:graphic>
          </wp:inline>
        </w:drawing>
      </w:r>
    </w:p>
    <w:p w14:paraId="5F5DB1AC" w14:textId="77777777" w:rsidR="009B2682" w:rsidRDefault="009B2682" w:rsidP="009E22C0"/>
    <w:p w14:paraId="7E5CB827" w14:textId="77777777" w:rsidR="00291607" w:rsidRDefault="009B2682" w:rsidP="009E22C0">
      <w:r>
        <w:t>To investigate the cause of this issue I printed the layouts</w:t>
      </w:r>
      <w:r w:rsidR="00291607">
        <w:t>.</w:t>
      </w:r>
    </w:p>
    <w:p w14:paraId="39B69563" w14:textId="759967C5" w:rsidR="00291607" w:rsidRDefault="00291607" w:rsidP="009E22C0">
      <w:r w:rsidRPr="00291607">
        <w:rPr>
          <w:noProof/>
        </w:rPr>
        <w:drawing>
          <wp:inline distT="0" distB="0" distL="0" distR="0" wp14:anchorId="14CB4B43" wp14:editId="0C6E0B35">
            <wp:extent cx="2003778" cy="254000"/>
            <wp:effectExtent l="0" t="0" r="3175" b="0"/>
            <wp:docPr id="190234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45465" name=""/>
                    <pic:cNvPicPr/>
                  </pic:nvPicPr>
                  <pic:blipFill>
                    <a:blip r:embed="rId72"/>
                    <a:stretch>
                      <a:fillRect/>
                    </a:stretch>
                  </pic:blipFill>
                  <pic:spPr>
                    <a:xfrm>
                      <a:off x="0" y="0"/>
                      <a:ext cx="2015494" cy="255485"/>
                    </a:xfrm>
                    <a:prstGeom prst="rect">
                      <a:avLst/>
                    </a:prstGeom>
                  </pic:spPr>
                </pic:pic>
              </a:graphicData>
            </a:graphic>
          </wp:inline>
        </w:drawing>
      </w:r>
    </w:p>
    <w:p w14:paraId="57CF7DA9" w14:textId="3DB07921" w:rsidR="00291607" w:rsidRDefault="00291607" w:rsidP="009E22C0">
      <w:r>
        <w:t xml:space="preserve">This showed that the levels were being </w:t>
      </w:r>
      <w:r w:rsidR="00E25FE3">
        <w:t>passed into the game function as an list of maps but the program was trying to read the “layouts” as if it was a single map. This resulted in the bug that can be seen. I fixed this b</w:t>
      </w:r>
      <w:r w:rsidR="00583437">
        <w:t>y reading the layouts as a list and adding each as a level.</w:t>
      </w:r>
    </w:p>
    <w:p w14:paraId="15FC876E" w14:textId="77777777" w:rsidR="00583437" w:rsidRDefault="00583437" w:rsidP="009E22C0"/>
    <w:p w14:paraId="2801F23B" w14:textId="0A0A62CD" w:rsidR="00E25FE3" w:rsidRDefault="00583437" w:rsidP="009E22C0">
      <w:r>
        <w:t>This worked so I removed the print function.</w:t>
      </w:r>
    </w:p>
    <w:p w14:paraId="556121FC" w14:textId="2664C701" w:rsidR="002E6C73" w:rsidRDefault="00583437" w:rsidP="002E6C73">
      <w:r w:rsidRPr="00583437">
        <w:rPr>
          <w:noProof/>
        </w:rPr>
        <w:drawing>
          <wp:inline distT="0" distB="0" distL="0" distR="0" wp14:anchorId="033346EF" wp14:editId="37D905C5">
            <wp:extent cx="6120130" cy="3435985"/>
            <wp:effectExtent l="0" t="0" r="1270" b="5715"/>
            <wp:docPr id="69332372" name="Picture 1" descr="A video game with trees and a person in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2372" name="Picture 1" descr="A video game with trees and a person in a hat&#10;&#10;Description automatically generated"/>
                    <pic:cNvPicPr/>
                  </pic:nvPicPr>
                  <pic:blipFill>
                    <a:blip r:embed="rId73"/>
                    <a:stretch>
                      <a:fillRect/>
                    </a:stretch>
                  </pic:blipFill>
                  <pic:spPr>
                    <a:xfrm>
                      <a:off x="0" y="0"/>
                      <a:ext cx="6120130" cy="3435985"/>
                    </a:xfrm>
                    <a:prstGeom prst="rect">
                      <a:avLst/>
                    </a:prstGeom>
                  </pic:spPr>
                </pic:pic>
              </a:graphicData>
            </a:graphic>
          </wp:inline>
        </w:drawing>
      </w:r>
    </w:p>
    <w:p w14:paraId="0FCAE1CD" w14:textId="77777777" w:rsidR="00583437" w:rsidRDefault="00583437" w:rsidP="002E6C73"/>
    <w:p w14:paraId="6C0388C7" w14:textId="6234784A" w:rsidR="00583437" w:rsidRDefault="00583437" w:rsidP="002F7AA0">
      <w:r w:rsidRPr="00BB03AC">
        <w:lastRenderedPageBreak/>
        <w:t xml:space="preserve">Next I </w:t>
      </w:r>
      <w:r w:rsidR="003652D3">
        <w:t>need</w:t>
      </w:r>
      <w:r w:rsidRPr="00BB03AC">
        <w:t xml:space="preserve"> a way to move through the levels</w:t>
      </w:r>
      <w:r w:rsidR="002F7AA0">
        <w:t xml:space="preserve"> since the </w:t>
      </w:r>
      <w:r w:rsidR="003652D3">
        <w:t>method that</w:t>
      </w:r>
      <w:r w:rsidR="002F7AA0">
        <w:t xml:space="preserve"> levels </w:t>
      </w:r>
      <w:r w:rsidR="003652D3">
        <w:t>are</w:t>
      </w:r>
      <w:r w:rsidR="002F7AA0">
        <w:t xml:space="preserve"> being done was different</w:t>
      </w:r>
      <w:r w:rsidRPr="00BB03AC">
        <w:t>. I created a function that gets called whenever the player presses the “p” key for testing to move through the levels.</w:t>
      </w:r>
    </w:p>
    <w:p w14:paraId="3F0A1C0F" w14:textId="77777777" w:rsidR="00866001" w:rsidRPr="00BB03AC" w:rsidRDefault="00866001" w:rsidP="002F7AA0"/>
    <w:p w14:paraId="30500CD1" w14:textId="6643353B" w:rsidR="002F7AA0" w:rsidRDefault="00583437" w:rsidP="002F7AA0">
      <w:r w:rsidRPr="00BB03AC">
        <w:rPr>
          <w:noProof/>
        </w:rPr>
        <w:drawing>
          <wp:inline distT="0" distB="0" distL="0" distR="0" wp14:anchorId="397CBC96" wp14:editId="6DE456FA">
            <wp:extent cx="4584700" cy="990600"/>
            <wp:effectExtent l="0" t="0" r="0" b="0"/>
            <wp:docPr id="4355820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82004" name="Picture 1" descr="A screen shot of a computer code&#10;&#10;Description automatically generated"/>
                    <pic:cNvPicPr/>
                  </pic:nvPicPr>
                  <pic:blipFill>
                    <a:blip r:embed="rId74"/>
                    <a:stretch>
                      <a:fillRect/>
                    </a:stretch>
                  </pic:blipFill>
                  <pic:spPr>
                    <a:xfrm>
                      <a:off x="0" y="0"/>
                      <a:ext cx="4584700" cy="990600"/>
                    </a:xfrm>
                    <a:prstGeom prst="rect">
                      <a:avLst/>
                    </a:prstGeom>
                  </pic:spPr>
                </pic:pic>
              </a:graphicData>
            </a:graphic>
          </wp:inline>
        </w:drawing>
      </w:r>
    </w:p>
    <w:p w14:paraId="5C772300" w14:textId="178F91C4" w:rsidR="002F7AA0" w:rsidRPr="00BB03AC" w:rsidRDefault="002F7AA0" w:rsidP="002F7AA0">
      <w:r w:rsidRPr="00BB03AC">
        <w:t>This function removes all of the non permanent parts of the game (e.g. the weapons and bullets) and loads the next levels permenant parts (e.g. the tiles).</w:t>
      </w:r>
      <w:r>
        <w:t xml:space="preserve"> Later I will move to the next level when someone has one the round.</w:t>
      </w:r>
    </w:p>
    <w:p w14:paraId="3B3ADE83" w14:textId="77777777" w:rsidR="002F7AA0" w:rsidRPr="00BB03AC" w:rsidRDefault="002F7AA0" w:rsidP="002E6C73">
      <w:pPr>
        <w:rPr>
          <w:color w:val="FF0000"/>
        </w:rPr>
      </w:pPr>
    </w:p>
    <w:p w14:paraId="182CAB04" w14:textId="30EF684E" w:rsidR="007A569C" w:rsidRPr="00BB03AC" w:rsidRDefault="007A569C" w:rsidP="002F7AA0">
      <w:r w:rsidRPr="00BB03AC">
        <w:t>I created a function that spawned in the players when they hit a button on the keyboard (“e”) or when they plugged in a controller</w:t>
      </w:r>
      <w:r w:rsidR="00BD241C" w:rsidRPr="00BB03AC">
        <w:t xml:space="preserve"> for the first time. </w:t>
      </w:r>
    </w:p>
    <w:p w14:paraId="13B6CE0D" w14:textId="77777777" w:rsidR="007A569C" w:rsidRPr="00BB03AC" w:rsidRDefault="007A569C" w:rsidP="007A569C">
      <w:pPr>
        <w:rPr>
          <w:color w:val="FF0000"/>
        </w:rPr>
      </w:pPr>
    </w:p>
    <w:p w14:paraId="7D8F4345" w14:textId="77777777" w:rsidR="00EE1AC8" w:rsidRDefault="007A569C" w:rsidP="002F7AA0">
      <w:pPr>
        <w:rPr>
          <w:color w:val="FF0000"/>
        </w:rPr>
      </w:pPr>
      <w:r w:rsidRPr="00BB03AC">
        <w:rPr>
          <w:noProof/>
          <w:color w:val="FF0000"/>
        </w:rPr>
        <w:drawing>
          <wp:inline distT="0" distB="0" distL="0" distR="0" wp14:anchorId="0FE6902E" wp14:editId="1B35E9EA">
            <wp:extent cx="5245100" cy="1143000"/>
            <wp:effectExtent l="0" t="0" r="0" b="0"/>
            <wp:docPr id="126144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48334" name=""/>
                    <pic:cNvPicPr/>
                  </pic:nvPicPr>
                  <pic:blipFill>
                    <a:blip r:embed="rId75"/>
                    <a:stretch>
                      <a:fillRect/>
                    </a:stretch>
                  </pic:blipFill>
                  <pic:spPr>
                    <a:xfrm>
                      <a:off x="0" y="0"/>
                      <a:ext cx="5245100" cy="1143000"/>
                    </a:xfrm>
                    <a:prstGeom prst="rect">
                      <a:avLst/>
                    </a:prstGeom>
                  </pic:spPr>
                </pic:pic>
              </a:graphicData>
            </a:graphic>
          </wp:inline>
        </w:drawing>
      </w:r>
    </w:p>
    <w:p w14:paraId="41FA658D" w14:textId="7C617AC0" w:rsidR="00BD241C" w:rsidRPr="00EE1AC8" w:rsidRDefault="00000000" w:rsidP="00EE1AC8">
      <w:pPr>
        <w:rPr>
          <w:color w:val="FF0000"/>
        </w:rPr>
      </w:pPr>
      <w:hyperlink r:id="rId76" w:history="1">
        <w:r w:rsidR="00EE1AC8" w:rsidRPr="00EE1AC8">
          <w:rPr>
            <w:rStyle w:val="Hyperlink"/>
          </w:rPr>
          <w:t>Here</w:t>
        </w:r>
      </w:hyperlink>
      <w:r w:rsidR="00EE1AC8">
        <w:t xml:space="preserve"> </w:t>
      </w:r>
      <w:r w:rsidR="00E92D7E" w:rsidRPr="00BB03AC">
        <w:t xml:space="preserve">is </w:t>
      </w:r>
      <w:r w:rsidR="00AE7922" w:rsidRPr="00BB03AC">
        <w:t xml:space="preserve">a video of testing. When </w:t>
      </w:r>
      <w:r w:rsidR="00BD24FE">
        <w:t>pressing e to spawn the keyboard player</w:t>
      </w:r>
      <w:r w:rsidR="00AE7922" w:rsidRPr="00BB03AC">
        <w:t xml:space="preserve"> many players were being added. This was happening every frame. I fixed this by adding a keyboard player spawned attribute. This meant that the keyboard player could only be spawned once.</w:t>
      </w:r>
    </w:p>
    <w:p w14:paraId="70405BFA" w14:textId="77777777" w:rsidR="0026531F" w:rsidRPr="00BB03AC" w:rsidRDefault="0026531F" w:rsidP="002E6C73">
      <w:pPr>
        <w:rPr>
          <w:color w:val="FF0000"/>
        </w:rPr>
      </w:pPr>
    </w:p>
    <w:p w14:paraId="50A086F2" w14:textId="3A8E996D" w:rsidR="00583437" w:rsidRPr="00BB03AC" w:rsidRDefault="00583437" w:rsidP="002F7AA0">
      <w:r w:rsidRPr="00BB03AC">
        <w:t xml:space="preserve">I also needed a method for </w:t>
      </w:r>
      <w:r w:rsidR="00C6402B" w:rsidRPr="00BB03AC">
        <w:t>moving</w:t>
      </w:r>
      <w:r w:rsidRPr="00BB03AC">
        <w:t xml:space="preserve"> the players into the correct place after </w:t>
      </w:r>
      <w:r w:rsidR="00C6402B" w:rsidRPr="00BB03AC">
        <w:t xml:space="preserve">the level was loaded as unlike before the players are the same objects throughout the game. </w:t>
      </w:r>
      <w:r w:rsidR="00406E6F" w:rsidRPr="00BB03AC">
        <w:t xml:space="preserve">This was the same as the algorithm in the design. </w:t>
      </w:r>
    </w:p>
    <w:p w14:paraId="2F5B085B" w14:textId="6724074B" w:rsidR="00406E6F" w:rsidRDefault="00BD241C" w:rsidP="002E6C73">
      <w:pPr>
        <w:rPr>
          <w:color w:val="FF0000"/>
        </w:rPr>
      </w:pPr>
      <w:r w:rsidRPr="00BB03AC">
        <w:rPr>
          <w:noProof/>
          <w:color w:val="FF0000"/>
        </w:rPr>
        <w:drawing>
          <wp:inline distT="0" distB="0" distL="0" distR="0" wp14:anchorId="6C38BDF5" wp14:editId="3A71AD20">
            <wp:extent cx="5651500" cy="1500090"/>
            <wp:effectExtent l="0" t="0" r="0" b="0"/>
            <wp:docPr id="82789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98574" name=""/>
                    <pic:cNvPicPr/>
                  </pic:nvPicPr>
                  <pic:blipFill>
                    <a:blip r:embed="rId77"/>
                    <a:stretch>
                      <a:fillRect/>
                    </a:stretch>
                  </pic:blipFill>
                  <pic:spPr>
                    <a:xfrm>
                      <a:off x="0" y="0"/>
                      <a:ext cx="5684847" cy="1508941"/>
                    </a:xfrm>
                    <a:prstGeom prst="rect">
                      <a:avLst/>
                    </a:prstGeom>
                  </pic:spPr>
                </pic:pic>
              </a:graphicData>
            </a:graphic>
          </wp:inline>
        </w:drawing>
      </w:r>
    </w:p>
    <w:p w14:paraId="784FE76C" w14:textId="77777777" w:rsidR="005F5ECF" w:rsidRDefault="005F5ECF" w:rsidP="005F5ECF"/>
    <w:p w14:paraId="364E6A0A" w14:textId="4165E910" w:rsidR="00002C07" w:rsidRPr="00BB03AC" w:rsidRDefault="00002C07" w:rsidP="00002C07">
      <w:pPr>
        <w:pStyle w:val="Heading2"/>
      </w:pPr>
      <w:r>
        <w:lastRenderedPageBreak/>
        <w:t>Stage 5 evaluation</w:t>
      </w:r>
    </w:p>
    <w:p w14:paraId="61F8FAFA" w14:textId="54783005" w:rsidR="003737FD" w:rsidRDefault="00182F27" w:rsidP="003737FD">
      <w:pPr>
        <w:pStyle w:val="Heading2"/>
        <w:rPr>
          <w:rFonts w:hint="eastAsia"/>
        </w:rPr>
      </w:pPr>
      <w:r>
        <w:t xml:space="preserve">Stage </w:t>
      </w:r>
      <w:r w:rsidR="00F96D59">
        <w:t>6</w:t>
      </w:r>
      <w:r w:rsidR="00002C07">
        <w:t xml:space="preserve"> -</w:t>
      </w:r>
      <w:r>
        <w:t xml:space="preserve"> Splitting game into multiple parts</w:t>
      </w:r>
    </w:p>
    <w:p w14:paraId="39F38131" w14:textId="6F9C3E91" w:rsidR="003737FD" w:rsidRDefault="003737FD" w:rsidP="003737FD">
      <w:r>
        <w:t>To increase the readability of the code I separated the code into multiple files. This improves the speed at which development can happen as fin</w:t>
      </w:r>
      <w:r w:rsidR="00F833C5">
        <w:t>d</w:t>
      </w:r>
      <w:r>
        <w:t xml:space="preserve">ing code is easier. </w:t>
      </w:r>
      <w:r w:rsidR="00D14E86">
        <w:t xml:space="preserve">To do this I used the import keyword in python to load the parts needed for each file. </w:t>
      </w:r>
    </w:p>
    <w:p w14:paraId="0C695AFC" w14:textId="4C000878" w:rsidR="003737FD" w:rsidRDefault="001673C6" w:rsidP="003737FD">
      <w:r>
        <w:rPr>
          <w:noProof/>
        </w:rPr>
        <w:drawing>
          <wp:inline distT="0" distB="0" distL="0" distR="0" wp14:anchorId="3851C201" wp14:editId="2E75775C">
            <wp:extent cx="4559300" cy="4216400"/>
            <wp:effectExtent l="0" t="0" r="0" b="0"/>
            <wp:docPr id="1198098424"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98424" name="Picture 43"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559300" cy="4216400"/>
                    </a:xfrm>
                    <a:prstGeom prst="rect">
                      <a:avLst/>
                    </a:prstGeom>
                  </pic:spPr>
                </pic:pic>
              </a:graphicData>
            </a:graphic>
          </wp:inline>
        </w:drawing>
      </w:r>
    </w:p>
    <w:p w14:paraId="258109A3" w14:textId="77777777" w:rsidR="001673C6" w:rsidRDefault="001673C6" w:rsidP="003737FD"/>
    <w:p w14:paraId="683EFEA0" w14:textId="23E0E503" w:rsidR="001673C6" w:rsidRDefault="001673C6" w:rsidP="003737FD">
      <w:r>
        <w:t>The game file imports these dependencies:</w:t>
      </w:r>
      <w:r>
        <w:rPr>
          <w:noProof/>
        </w:rPr>
        <w:drawing>
          <wp:inline distT="0" distB="0" distL="0" distR="0" wp14:anchorId="05BE7A43" wp14:editId="7A75DE18">
            <wp:extent cx="6007100" cy="1003300"/>
            <wp:effectExtent l="0" t="0" r="0" b="0"/>
            <wp:docPr id="1215522832" name="Picture 44"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22832" name="Picture 44" descr="A blue and white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007100" cy="1003300"/>
                    </a:xfrm>
                    <a:prstGeom prst="rect">
                      <a:avLst/>
                    </a:prstGeom>
                  </pic:spPr>
                </pic:pic>
              </a:graphicData>
            </a:graphic>
          </wp:inline>
        </w:drawing>
      </w:r>
    </w:p>
    <w:p w14:paraId="4AC7EACD" w14:textId="77777777" w:rsidR="003B45AD" w:rsidRDefault="003B45AD" w:rsidP="003737FD"/>
    <w:p w14:paraId="59A18C95" w14:textId="1A56AE57" w:rsidR="003B45AD" w:rsidRDefault="003B45AD" w:rsidP="003B45AD">
      <w:pPr>
        <w:pStyle w:val="Heading2"/>
        <w:rPr>
          <w:rFonts w:hint="eastAsia"/>
        </w:rPr>
      </w:pPr>
      <w:r>
        <w:t>Stage 6 Evaluation</w:t>
      </w:r>
    </w:p>
    <w:p w14:paraId="28980170" w14:textId="51993CDC" w:rsidR="003737FD" w:rsidRDefault="00182F27" w:rsidP="003737FD">
      <w:pPr>
        <w:pStyle w:val="Heading2"/>
        <w:rPr>
          <w:rFonts w:hint="eastAsia"/>
        </w:rPr>
      </w:pPr>
      <w:r>
        <w:t xml:space="preserve">Stage </w:t>
      </w:r>
      <w:r w:rsidR="00F96D59">
        <w:t>7</w:t>
      </w:r>
      <w:r>
        <w:t>, Animations</w:t>
      </w:r>
    </w:p>
    <w:p w14:paraId="4BF67287" w14:textId="3C568FF3" w:rsidR="003737FD" w:rsidRDefault="003737FD" w:rsidP="003737FD">
      <w:pPr>
        <w:pStyle w:val="Heading3"/>
      </w:pPr>
      <w:r>
        <w:t>Changing the direction that the player is facing</w:t>
      </w:r>
    </w:p>
    <w:p w14:paraId="4ED41C36" w14:textId="376A33B8" w:rsidR="003737FD" w:rsidRDefault="003737FD" w:rsidP="003737FD">
      <w:r>
        <w:t xml:space="preserve">Players need to be facing to the left when they are moving to the left and facing to the right when they are moving to the right. To do this I flip the image </w:t>
      </w:r>
      <w:r>
        <w:lastRenderedPageBreak/>
        <w:t xml:space="preserve">that will be used for the player and store it in a list with the normal image. I can then choose which image I want to use depending on the velocity of the player. </w:t>
      </w:r>
    </w:p>
    <w:p w14:paraId="22E7FA26" w14:textId="20C2EAFE" w:rsidR="0059586B" w:rsidRDefault="0059586B" w:rsidP="003737FD"/>
    <w:p w14:paraId="335AD969" w14:textId="77777777" w:rsidR="0059586B" w:rsidRDefault="0059586B" w:rsidP="003737FD">
      <w:r>
        <w:t>Here is the code for that.</w:t>
      </w:r>
    </w:p>
    <w:p w14:paraId="422E4760" w14:textId="568B26C3" w:rsidR="003737FD" w:rsidRDefault="0059586B" w:rsidP="003737FD">
      <w:r w:rsidRPr="0059586B">
        <w:rPr>
          <w:noProof/>
        </w:rPr>
        <w:t xml:space="preserve"> </w:t>
      </w:r>
      <w:r w:rsidRPr="0059586B">
        <w:rPr>
          <w:noProof/>
        </w:rPr>
        <w:drawing>
          <wp:inline distT="0" distB="0" distL="0" distR="0" wp14:anchorId="6BA770D4" wp14:editId="11A05706">
            <wp:extent cx="4140200" cy="368300"/>
            <wp:effectExtent l="0" t="0" r="0" b="0"/>
            <wp:docPr id="178862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27170" name=""/>
                    <pic:cNvPicPr/>
                  </pic:nvPicPr>
                  <pic:blipFill>
                    <a:blip r:embed="rId80"/>
                    <a:stretch>
                      <a:fillRect/>
                    </a:stretch>
                  </pic:blipFill>
                  <pic:spPr>
                    <a:xfrm>
                      <a:off x="0" y="0"/>
                      <a:ext cx="4140200" cy="368300"/>
                    </a:xfrm>
                    <a:prstGeom prst="rect">
                      <a:avLst/>
                    </a:prstGeom>
                  </pic:spPr>
                </pic:pic>
              </a:graphicData>
            </a:graphic>
          </wp:inline>
        </w:drawing>
      </w:r>
    </w:p>
    <w:p w14:paraId="3661DABC" w14:textId="77777777" w:rsidR="0059586B" w:rsidRDefault="0059586B" w:rsidP="003737FD"/>
    <w:p w14:paraId="0E877233" w14:textId="4373E2CF" w:rsidR="0059586B" w:rsidRDefault="0059586B" w:rsidP="003737FD">
      <w:r w:rsidRPr="003737FD">
        <w:rPr>
          <w:noProof/>
        </w:rPr>
        <w:drawing>
          <wp:inline distT="0" distB="0" distL="0" distR="0" wp14:anchorId="4FD0EEC6" wp14:editId="1D64F806">
            <wp:extent cx="4191000" cy="1090808"/>
            <wp:effectExtent l="0" t="0" r="0" b="1905"/>
            <wp:docPr id="157774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45401" name=""/>
                    <pic:cNvPicPr/>
                  </pic:nvPicPr>
                  <pic:blipFill>
                    <a:blip r:embed="rId81"/>
                    <a:stretch>
                      <a:fillRect/>
                    </a:stretch>
                  </pic:blipFill>
                  <pic:spPr>
                    <a:xfrm>
                      <a:off x="0" y="0"/>
                      <a:ext cx="4228036" cy="1100448"/>
                    </a:xfrm>
                    <a:prstGeom prst="rect">
                      <a:avLst/>
                    </a:prstGeom>
                  </pic:spPr>
                </pic:pic>
              </a:graphicData>
            </a:graphic>
          </wp:inline>
        </w:drawing>
      </w:r>
    </w:p>
    <w:p w14:paraId="7F334C18" w14:textId="77777777" w:rsidR="0059586B" w:rsidRPr="0059586B" w:rsidRDefault="0059586B" w:rsidP="0059586B"/>
    <w:p w14:paraId="57BA2409" w14:textId="77777777" w:rsidR="0059586B" w:rsidRPr="0059586B" w:rsidRDefault="0059586B" w:rsidP="0059586B"/>
    <w:p w14:paraId="3412D405" w14:textId="77777777" w:rsidR="0059586B" w:rsidRPr="0059586B" w:rsidRDefault="0059586B" w:rsidP="0059586B"/>
    <w:p w14:paraId="64FCF709" w14:textId="4B9F85F3" w:rsidR="0059586B" w:rsidRDefault="007B5B17" w:rsidP="007B5B17">
      <w:pPr>
        <w:pStyle w:val="Heading3"/>
      </w:pPr>
      <w:r>
        <w:t>Player animations</w:t>
      </w:r>
    </w:p>
    <w:p w14:paraId="6284E5AB" w14:textId="1F6BB3CE" w:rsidR="0059586B" w:rsidRDefault="0059586B" w:rsidP="0059586B">
      <w:pPr>
        <w:tabs>
          <w:tab w:val="left" w:pos="6780"/>
        </w:tabs>
      </w:pPr>
      <w:r>
        <w:tab/>
      </w:r>
    </w:p>
    <w:p w14:paraId="2E94351F" w14:textId="5404DC2F" w:rsidR="0059586B" w:rsidRDefault="00F94C1D" w:rsidP="0059586B">
      <w:pPr>
        <w:tabs>
          <w:tab w:val="left" w:pos="6780"/>
        </w:tabs>
      </w:pPr>
      <w:r>
        <w:t xml:space="preserve">I also needed to create player animations. The player should run when they are moving and idle when they are standing still. </w:t>
      </w:r>
    </w:p>
    <w:p w14:paraId="1D09E5CB" w14:textId="77777777" w:rsidR="00FB4DA9" w:rsidRDefault="00FB4DA9" w:rsidP="0059586B">
      <w:pPr>
        <w:tabs>
          <w:tab w:val="left" w:pos="6780"/>
        </w:tabs>
      </w:pPr>
    </w:p>
    <w:p w14:paraId="59938552" w14:textId="02679193" w:rsidR="00FB4DA9" w:rsidRDefault="00FB4DA9" w:rsidP="0059586B">
      <w:pPr>
        <w:tabs>
          <w:tab w:val="left" w:pos="6780"/>
        </w:tabs>
      </w:pPr>
      <w:r>
        <w:t xml:space="preserve">I found a free asset pack which contained a sprite sheet of different player animations for different scenarios. </w:t>
      </w:r>
      <w:r w:rsidR="00AF1515">
        <w:t xml:space="preserve">I also used a free program to “unpack” the images from the sprite sheet which makes them easier to use in pygame. I put the inividual frames/images into a folder. </w:t>
      </w:r>
    </w:p>
    <w:p w14:paraId="23B257DA" w14:textId="77777777" w:rsidR="00AF1515" w:rsidRDefault="00AF1515" w:rsidP="0059586B">
      <w:pPr>
        <w:tabs>
          <w:tab w:val="left" w:pos="6780"/>
        </w:tabs>
      </w:pPr>
    </w:p>
    <w:p w14:paraId="1AF10DF6" w14:textId="3E12BBC5" w:rsidR="005C7060" w:rsidRDefault="00AF1515" w:rsidP="0059586B">
      <w:pPr>
        <w:tabs>
          <w:tab w:val="left" w:pos="6780"/>
        </w:tabs>
      </w:pPr>
      <w:r>
        <w:t xml:space="preserve">I created two lists </w:t>
      </w:r>
      <w:r w:rsidR="005C7060">
        <w:t xml:space="preserve">that contained the reversed and normal frames for the animation. I used the os library to fill these lists. </w:t>
      </w:r>
    </w:p>
    <w:p w14:paraId="2922ACDE" w14:textId="03AC97EA" w:rsidR="005C7060" w:rsidRDefault="005C7060" w:rsidP="0059586B">
      <w:pPr>
        <w:tabs>
          <w:tab w:val="left" w:pos="6780"/>
        </w:tabs>
      </w:pPr>
      <w:r w:rsidRPr="005C7060">
        <w:rPr>
          <w:noProof/>
        </w:rPr>
        <w:drawing>
          <wp:inline distT="0" distB="0" distL="0" distR="0" wp14:anchorId="0F4CA40F" wp14:editId="0BA85565">
            <wp:extent cx="5994400" cy="2260600"/>
            <wp:effectExtent l="0" t="0" r="0" b="0"/>
            <wp:docPr id="2542918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91843" name="Picture 1" descr="A screen shot of a computer program&#10;&#10;Description automatically generated"/>
                    <pic:cNvPicPr/>
                  </pic:nvPicPr>
                  <pic:blipFill>
                    <a:blip r:embed="rId82"/>
                    <a:stretch>
                      <a:fillRect/>
                    </a:stretch>
                  </pic:blipFill>
                  <pic:spPr>
                    <a:xfrm>
                      <a:off x="0" y="0"/>
                      <a:ext cx="5994400" cy="2260600"/>
                    </a:xfrm>
                    <a:prstGeom prst="rect">
                      <a:avLst/>
                    </a:prstGeom>
                  </pic:spPr>
                </pic:pic>
              </a:graphicData>
            </a:graphic>
          </wp:inline>
        </w:drawing>
      </w:r>
    </w:p>
    <w:p w14:paraId="5A0B35B1" w14:textId="77777777" w:rsidR="005C7060" w:rsidRDefault="005C7060" w:rsidP="0059586B">
      <w:pPr>
        <w:tabs>
          <w:tab w:val="left" w:pos="6780"/>
        </w:tabs>
      </w:pPr>
    </w:p>
    <w:p w14:paraId="57B28F8A" w14:textId="719E84B2" w:rsidR="005C7060" w:rsidRDefault="005C7060" w:rsidP="0059586B">
      <w:pPr>
        <w:tabs>
          <w:tab w:val="left" w:pos="6780"/>
        </w:tabs>
        <w:rPr>
          <w:rFonts w:ascii="Menlo" w:hAnsi="Menlo" w:cs="Menlo"/>
          <w:color w:val="D7BA7D"/>
          <w:sz w:val="21"/>
          <w:szCs w:val="21"/>
        </w:rPr>
      </w:pPr>
      <w:r>
        <w:t xml:space="preserve">When displaying the lists I found that the animation did not look right. I printed </w:t>
      </w:r>
      <w:r>
        <w:lastRenderedPageBreak/>
        <w:t xml:space="preserve">the contents of the frames lists. </w:t>
      </w:r>
      <w:r w:rsidRPr="005C7060">
        <w:rPr>
          <w:rStyle w:val="TitleChar"/>
        </w:rPr>
        <w:t>&lt;DirEntry '9.png'&gt; &lt;DirEntry '4.png'&gt; &lt;DirEntry '3.png'&gt; &lt;DirEntry '2.png'&gt; &lt;DirEntry '7.png'&gt; &lt;DirEntry '8.png'&gt; &lt;DirEntry '6.png'&gt; &lt;DirEntry '0.png'&gt; &lt;DirEntry '5.png'&gt; &lt;DirEntry '1.png'&gt; &lt;DirEntry '4.png'&gt; &lt;DirEntry '3.png'&gt; &lt;DirEntry '2.png'&gt; &lt;DirEntry '7.png'&gt; &lt;DirEntry '6.png'&gt; &lt;DirEntry '0.png'&gt; &lt;DirEntry '1.png'&gt; &lt;DirEntry '5.png'&gt;</w:t>
      </w:r>
    </w:p>
    <w:p w14:paraId="54EBEEE4" w14:textId="77777777" w:rsidR="005C7060" w:rsidRDefault="005C7060" w:rsidP="0059586B">
      <w:pPr>
        <w:tabs>
          <w:tab w:val="left" w:pos="6780"/>
        </w:tabs>
        <w:rPr>
          <w:rFonts w:ascii="Menlo" w:hAnsi="Menlo" w:cs="Menlo"/>
          <w:color w:val="D7BA7D"/>
          <w:sz w:val="21"/>
          <w:szCs w:val="21"/>
        </w:rPr>
      </w:pPr>
    </w:p>
    <w:p w14:paraId="627952CB" w14:textId="77777777" w:rsidR="005C7060" w:rsidRDefault="005C7060" w:rsidP="0059586B">
      <w:pPr>
        <w:tabs>
          <w:tab w:val="left" w:pos="6780"/>
        </w:tabs>
      </w:pPr>
    </w:p>
    <w:p w14:paraId="76ACE8D6" w14:textId="12372A3B" w:rsidR="005C7060" w:rsidRDefault="00DA12A8" w:rsidP="0059586B">
      <w:pPr>
        <w:tabs>
          <w:tab w:val="left" w:pos="6780"/>
        </w:tabs>
      </w:pPr>
      <w:r>
        <w:t xml:space="preserve">DirEntry stands for directory entry. The second part is the name of the entry. </w:t>
      </w:r>
      <w:r w:rsidR="005C7060">
        <w:t xml:space="preserve">This showed that the images were not being loaded into the list alphabetically. I tried to fix this by </w:t>
      </w:r>
      <w:r>
        <w:t>sorting the entries list</w:t>
      </w:r>
      <w:r w:rsidR="005C7060">
        <w:t>:</w:t>
      </w:r>
    </w:p>
    <w:p w14:paraId="26F8CE15" w14:textId="1A436206" w:rsidR="005C7060" w:rsidRDefault="005C7060" w:rsidP="0059586B">
      <w:pPr>
        <w:tabs>
          <w:tab w:val="left" w:pos="6780"/>
        </w:tabs>
      </w:pPr>
      <w:r w:rsidRPr="005C7060">
        <w:rPr>
          <w:noProof/>
        </w:rPr>
        <w:drawing>
          <wp:inline distT="0" distB="0" distL="0" distR="0" wp14:anchorId="26144903" wp14:editId="7C5AC7D1">
            <wp:extent cx="5499100" cy="927100"/>
            <wp:effectExtent l="0" t="0" r="0" b="0"/>
            <wp:docPr id="82839092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90927" name="Picture 1" descr="A black screen with white text&#10;&#10;Description automatically generated"/>
                    <pic:cNvPicPr/>
                  </pic:nvPicPr>
                  <pic:blipFill>
                    <a:blip r:embed="rId83"/>
                    <a:stretch>
                      <a:fillRect/>
                    </a:stretch>
                  </pic:blipFill>
                  <pic:spPr>
                    <a:xfrm>
                      <a:off x="0" y="0"/>
                      <a:ext cx="5499100" cy="927100"/>
                    </a:xfrm>
                    <a:prstGeom prst="rect">
                      <a:avLst/>
                    </a:prstGeom>
                  </pic:spPr>
                </pic:pic>
              </a:graphicData>
            </a:graphic>
          </wp:inline>
        </w:drawing>
      </w:r>
    </w:p>
    <w:p w14:paraId="2E9477CE" w14:textId="77777777" w:rsidR="005C7060" w:rsidRDefault="005C7060" w:rsidP="0059586B">
      <w:pPr>
        <w:tabs>
          <w:tab w:val="left" w:pos="6780"/>
        </w:tabs>
      </w:pPr>
    </w:p>
    <w:p w14:paraId="66D08940" w14:textId="72974633" w:rsidR="005C7060" w:rsidRDefault="00DA12A8" w:rsidP="0059586B">
      <w:pPr>
        <w:tabs>
          <w:tab w:val="left" w:pos="6780"/>
        </w:tabs>
      </w:pPr>
      <w:r>
        <w:t>However t</w:t>
      </w:r>
      <w:r w:rsidR="005C7060">
        <w:t xml:space="preserve">his resulted in an error: </w:t>
      </w:r>
    </w:p>
    <w:p w14:paraId="36BAD0F1" w14:textId="423331CE" w:rsidR="005C7060" w:rsidRDefault="005C7060" w:rsidP="0059586B">
      <w:pPr>
        <w:tabs>
          <w:tab w:val="left" w:pos="6780"/>
        </w:tabs>
      </w:pPr>
      <w:r w:rsidRPr="005C7060">
        <w:rPr>
          <w:noProof/>
        </w:rPr>
        <w:drawing>
          <wp:inline distT="0" distB="0" distL="0" distR="0" wp14:anchorId="410A8C6B" wp14:editId="4CB9C3E1">
            <wp:extent cx="4610100" cy="622300"/>
            <wp:effectExtent l="0" t="0" r="0" b="0"/>
            <wp:docPr id="190301385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3855" name="Picture 1" descr="A black background with white text&#10;&#10;Description automatically generated"/>
                    <pic:cNvPicPr/>
                  </pic:nvPicPr>
                  <pic:blipFill>
                    <a:blip r:embed="rId84"/>
                    <a:stretch>
                      <a:fillRect/>
                    </a:stretch>
                  </pic:blipFill>
                  <pic:spPr>
                    <a:xfrm>
                      <a:off x="0" y="0"/>
                      <a:ext cx="4610100" cy="622300"/>
                    </a:xfrm>
                    <a:prstGeom prst="rect">
                      <a:avLst/>
                    </a:prstGeom>
                  </pic:spPr>
                </pic:pic>
              </a:graphicData>
            </a:graphic>
          </wp:inline>
        </w:drawing>
      </w:r>
    </w:p>
    <w:p w14:paraId="50BF27B0" w14:textId="77777777" w:rsidR="005C7060" w:rsidRDefault="005C7060" w:rsidP="0059586B">
      <w:pPr>
        <w:tabs>
          <w:tab w:val="left" w:pos="6780"/>
        </w:tabs>
      </w:pPr>
    </w:p>
    <w:p w14:paraId="33D6C944" w14:textId="68F4FC5D" w:rsidR="00033A57" w:rsidRDefault="00033A57" w:rsidP="0059586B">
      <w:pPr>
        <w:tabs>
          <w:tab w:val="left" w:pos="6780"/>
        </w:tabs>
      </w:pPr>
      <w:r>
        <w:t>I found that the sorted function was trying to sort the items based of each item in the list how</w:t>
      </w:r>
      <w:r w:rsidR="00DA12A8">
        <w:t>e</w:t>
      </w:r>
      <w:r>
        <w:t>ver the items are classes and not strings</w:t>
      </w:r>
      <w:r w:rsidR="00DA12A8">
        <w:t xml:space="preserve"> so the sorted function can not sort them. </w:t>
      </w:r>
      <w:r>
        <w:t xml:space="preserve"> This is the fix I made to improve the method. </w:t>
      </w:r>
    </w:p>
    <w:p w14:paraId="463C323A" w14:textId="537196EE" w:rsidR="005C7060" w:rsidRDefault="00033A57" w:rsidP="0059586B">
      <w:pPr>
        <w:tabs>
          <w:tab w:val="left" w:pos="6780"/>
        </w:tabs>
      </w:pPr>
      <w:r w:rsidRPr="00033A57">
        <w:rPr>
          <w:noProof/>
        </w:rPr>
        <w:drawing>
          <wp:inline distT="0" distB="0" distL="0" distR="0" wp14:anchorId="47B81DA6" wp14:editId="3702C798">
            <wp:extent cx="5231397" cy="266700"/>
            <wp:effectExtent l="0" t="0" r="1270" b="0"/>
            <wp:docPr id="43409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91610" name=""/>
                    <pic:cNvPicPr/>
                  </pic:nvPicPr>
                  <pic:blipFill>
                    <a:blip r:embed="rId85"/>
                    <a:stretch>
                      <a:fillRect/>
                    </a:stretch>
                  </pic:blipFill>
                  <pic:spPr>
                    <a:xfrm>
                      <a:off x="0" y="0"/>
                      <a:ext cx="5461802" cy="278446"/>
                    </a:xfrm>
                    <a:prstGeom prst="rect">
                      <a:avLst/>
                    </a:prstGeom>
                  </pic:spPr>
                </pic:pic>
              </a:graphicData>
            </a:graphic>
          </wp:inline>
        </w:drawing>
      </w:r>
    </w:p>
    <w:p w14:paraId="4E2C7131" w14:textId="5B3A3610" w:rsidR="009F3D4C" w:rsidRDefault="009F3D4C" w:rsidP="0059586B">
      <w:pPr>
        <w:tabs>
          <w:tab w:val="left" w:pos="6780"/>
        </w:tabs>
      </w:pPr>
      <w:r>
        <w:t xml:space="preserve">It uses </w:t>
      </w:r>
      <w:r w:rsidR="00E41604">
        <w:t xml:space="preserve">lamda to use </w:t>
      </w:r>
      <w:r>
        <w:t xml:space="preserve">the </w:t>
      </w:r>
      <w:r w:rsidRPr="00E41604">
        <w:t>entry name</w:t>
      </w:r>
      <w:r>
        <w:t xml:space="preserve"> </w:t>
      </w:r>
      <w:r w:rsidR="00E41604">
        <w:t>as a key to</w:t>
      </w:r>
      <w:r>
        <w:t xml:space="preserve"> sort the strings instead of the </w:t>
      </w:r>
      <w:r w:rsidRPr="00E41604">
        <w:t>entry</w:t>
      </w:r>
      <w:r>
        <w:t xml:space="preserve">. </w:t>
      </w:r>
    </w:p>
    <w:p w14:paraId="798F5B24" w14:textId="77777777" w:rsidR="00033A57" w:rsidRDefault="00033A57" w:rsidP="0059586B">
      <w:pPr>
        <w:tabs>
          <w:tab w:val="left" w:pos="6780"/>
        </w:tabs>
      </w:pPr>
    </w:p>
    <w:p w14:paraId="7BDC76E9" w14:textId="4DE9D193" w:rsidR="00033A57" w:rsidRDefault="00033A57" w:rsidP="0059586B">
      <w:pPr>
        <w:tabs>
          <w:tab w:val="left" w:pos="6780"/>
        </w:tabs>
      </w:pPr>
      <w:r>
        <w:t>I printed the contents a second time to check if it was working:</w:t>
      </w:r>
    </w:p>
    <w:p w14:paraId="5DF8DE7B" w14:textId="5A59F503" w:rsidR="00033A57" w:rsidRPr="00033A57" w:rsidRDefault="00033A57" w:rsidP="00033A57">
      <w:pPr>
        <w:pStyle w:val="Title"/>
        <w:rPr>
          <w:rStyle w:val="HTMLCode"/>
          <w:rFonts w:ascii="Andale Mono" w:eastAsiaTheme="majorEastAsia" w:hAnsi="Andale Mono" w:cs="Mangal"/>
          <w:sz w:val="30"/>
          <w:szCs w:val="50"/>
        </w:rPr>
      </w:pPr>
      <w:r w:rsidRPr="00033A57">
        <w:t> </w:t>
      </w:r>
      <w:r w:rsidRPr="00033A57">
        <w:rPr>
          <w:rStyle w:val="HTMLCode"/>
          <w:rFonts w:ascii="Andale Mono" w:eastAsiaTheme="majorEastAsia" w:hAnsi="Andale Mono" w:cs="Mangal"/>
          <w:sz w:val="30"/>
          <w:szCs w:val="50"/>
        </w:rPr>
        <w:t>&lt;DirEntry '0.png'&gt; &lt;DirEntry '1.png'&gt; &lt;DirEntry '2.png'&gt; &lt;DirEntry '3.png'&gt; &lt;DirEntry '4.png'&gt; &lt;DirEntry '5.png'&gt; &lt;DirEntry '6.png'&gt; &lt;DirEntry '7.png'&gt; &lt;DirEntry '8.png'&gt; &lt;DirEntry '9.png'&gt;</w:t>
      </w:r>
    </w:p>
    <w:p w14:paraId="2FD9B0C3" w14:textId="3A4FFD98" w:rsidR="00033A57" w:rsidRDefault="00E41604" w:rsidP="00033A57">
      <w:r>
        <w:t xml:space="preserve">All of the entries were in alphabetical order so they were being loaded in properly. </w:t>
      </w:r>
    </w:p>
    <w:p w14:paraId="760DFAE3" w14:textId="77777777" w:rsidR="00E41604" w:rsidRDefault="00E41604" w:rsidP="00033A57"/>
    <w:p w14:paraId="6E09FAE1" w14:textId="7D47AA06" w:rsidR="00033A57" w:rsidRPr="00BB33DA" w:rsidRDefault="00033A57" w:rsidP="00BB33DA">
      <w:r w:rsidRPr="00033A57">
        <w:t xml:space="preserve">To display the animation I needed to keep track of the frames. I created a counter that gets incremented every frame and only changed the every eighth frame (an abratrary number which i may change in the future). Also depending </w:t>
      </w:r>
      <w:r w:rsidRPr="00033A57">
        <w:lastRenderedPageBreak/>
        <w:t>on the direction the player is facing the program chooses between the left</w:t>
      </w:r>
      <w:r w:rsidR="00BB33DA">
        <w:t xml:space="preserve"> </w:t>
      </w:r>
      <w:r w:rsidRPr="00BB33DA">
        <w:t>facing and right facing images. </w:t>
      </w:r>
      <w:r w:rsidR="00BB33DA" w:rsidRPr="00BB33DA">
        <w:t xml:space="preserve"> </w:t>
      </w:r>
    </w:p>
    <w:p w14:paraId="226DCFAE" w14:textId="4633186A" w:rsidR="00BB33DA" w:rsidRDefault="00BB33DA" w:rsidP="00033A57"/>
    <w:p w14:paraId="75262493" w14:textId="77777777" w:rsidR="00254EA3" w:rsidRDefault="00254EA3" w:rsidP="00033A57"/>
    <w:p w14:paraId="23E9AC9B" w14:textId="3C6FA731" w:rsidR="00033A57" w:rsidRDefault="00033A57" w:rsidP="00033A57">
      <w:r>
        <w:t xml:space="preserve">This kind of worked. The player was animated but since I was changing the size of the rect the player would teleport through walls. </w:t>
      </w:r>
      <w:r w:rsidR="00761BD2">
        <w:t xml:space="preserve">Here is a </w:t>
      </w:r>
      <w:hyperlink r:id="rId86" w:history="1">
        <w:r w:rsidR="00761BD2">
          <w:rPr>
            <w:rStyle w:val="Hyperlink"/>
          </w:rPr>
          <w:t>video</w:t>
        </w:r>
      </w:hyperlink>
      <w:r w:rsidR="00761BD2">
        <w:t xml:space="preserve"> of the problem. </w:t>
      </w:r>
      <w:r>
        <w:t>I assumed this was because the player was entering the walls</w:t>
      </w:r>
      <w:r w:rsidR="00761BD2">
        <w:t xml:space="preserve"> and the game thought that the player had collided with the ground in a direction that had not</w:t>
      </w:r>
      <w:r>
        <w:t xml:space="preserve">. To fix this I would either have to change the game to use images that all have the same size (This would mean that the players hit box would be larger than it appears to be and this could make the game irratating to play). Instead I set the rect to be be set from the bottomleft of the player. This stopped the problems with the falling through the floor however when the player jumps and hits their head on the roof the player can move teleport through the ground above them. </w:t>
      </w:r>
    </w:p>
    <w:p w14:paraId="033D3DFF" w14:textId="77777777" w:rsidR="001E755B" w:rsidRDefault="001E755B" w:rsidP="00033A57"/>
    <w:p w14:paraId="5058A67A" w14:textId="5673B8B2" w:rsidR="001E755B" w:rsidRDefault="001E755B" w:rsidP="00033A57">
      <w:r>
        <w:t xml:space="preserve">Next I added some logic that determines if the player is moving in the x axis and shows the running animation if they are. </w:t>
      </w:r>
    </w:p>
    <w:p w14:paraId="423304A3" w14:textId="34672C8A" w:rsidR="005C7060" w:rsidRDefault="005C7060" w:rsidP="00033A57"/>
    <w:p w14:paraId="1FE69C9B" w14:textId="4885EFAB" w:rsidR="005C7060" w:rsidRDefault="00640088" w:rsidP="0059586B">
      <w:pPr>
        <w:tabs>
          <w:tab w:val="left" w:pos="6780"/>
        </w:tabs>
      </w:pPr>
      <w:r>
        <w:rPr>
          <w:noProof/>
        </w:rPr>
        <w:drawing>
          <wp:inline distT="0" distB="0" distL="0" distR="0" wp14:anchorId="55484F8B" wp14:editId="2418FBAA">
            <wp:extent cx="6120130" cy="901700"/>
            <wp:effectExtent l="0" t="0" r="1270" b="0"/>
            <wp:docPr id="1271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469" name="Picture 12717469"/>
                    <pic:cNvPicPr/>
                  </pic:nvPicPr>
                  <pic:blipFill>
                    <a:blip r:embed="rId87">
                      <a:extLst>
                        <a:ext uri="{28A0092B-C50C-407E-A947-70E740481C1C}">
                          <a14:useLocalDpi xmlns:a14="http://schemas.microsoft.com/office/drawing/2010/main" val="0"/>
                        </a:ext>
                      </a:extLst>
                    </a:blip>
                    <a:stretch>
                      <a:fillRect/>
                    </a:stretch>
                  </pic:blipFill>
                  <pic:spPr>
                    <a:xfrm>
                      <a:off x="0" y="0"/>
                      <a:ext cx="6120130" cy="901700"/>
                    </a:xfrm>
                    <a:prstGeom prst="rect">
                      <a:avLst/>
                    </a:prstGeom>
                  </pic:spPr>
                </pic:pic>
              </a:graphicData>
            </a:graphic>
          </wp:inline>
        </w:drawing>
      </w:r>
    </w:p>
    <w:p w14:paraId="34541004" w14:textId="77777777" w:rsidR="00640088" w:rsidRDefault="00640088" w:rsidP="0059586B">
      <w:pPr>
        <w:tabs>
          <w:tab w:val="left" w:pos="6780"/>
        </w:tabs>
      </w:pPr>
    </w:p>
    <w:p w14:paraId="0347ECA6" w14:textId="7A172E06" w:rsidR="00640088" w:rsidRDefault="00640088" w:rsidP="0059586B">
      <w:pPr>
        <w:tabs>
          <w:tab w:val="left" w:pos="6780"/>
        </w:tabs>
      </w:pPr>
      <w:r>
        <w:t>Here is a video of testing</w:t>
      </w:r>
      <w:r w:rsidR="00762B59">
        <w:t xml:space="preserve">. </w:t>
      </w:r>
    </w:p>
    <w:p w14:paraId="46C377F9" w14:textId="77777777" w:rsidR="00762B59" w:rsidRDefault="00762B59" w:rsidP="0059586B">
      <w:pPr>
        <w:tabs>
          <w:tab w:val="left" w:pos="6780"/>
        </w:tabs>
      </w:pPr>
    </w:p>
    <w:p w14:paraId="141D9A97" w14:textId="1B95959A" w:rsidR="00762B59" w:rsidRDefault="003B45AD" w:rsidP="0059586B">
      <w:pPr>
        <w:tabs>
          <w:tab w:val="left" w:pos="6780"/>
        </w:tabs>
      </w:pPr>
      <w:r>
        <w:t>Stage 7 Evaluation</w:t>
      </w:r>
    </w:p>
    <w:p w14:paraId="7EFF5A9E" w14:textId="77777777" w:rsidR="00762B59" w:rsidRDefault="00762B59" w:rsidP="0059586B">
      <w:pPr>
        <w:tabs>
          <w:tab w:val="left" w:pos="6780"/>
        </w:tabs>
      </w:pPr>
    </w:p>
    <w:p w14:paraId="4B17487D" w14:textId="6DDE45B7" w:rsidR="00762B59" w:rsidRDefault="00BD31C7" w:rsidP="00762B59">
      <w:pPr>
        <w:pStyle w:val="Heading2"/>
        <w:rPr>
          <w:rFonts w:hint="eastAsia"/>
        </w:rPr>
      </w:pPr>
      <w:r>
        <w:t xml:space="preserve">Stage </w:t>
      </w:r>
      <w:r w:rsidR="00F96D59">
        <w:t>8</w:t>
      </w:r>
      <w:r>
        <w:t xml:space="preserve">, </w:t>
      </w:r>
      <w:r w:rsidR="00F9357F">
        <w:t xml:space="preserve">Basic </w:t>
      </w:r>
      <w:r>
        <w:t>Destruction</w:t>
      </w:r>
    </w:p>
    <w:p w14:paraId="06A36EEF" w14:textId="77777777" w:rsidR="00762B59" w:rsidRDefault="00762B59" w:rsidP="00762B59">
      <w:pPr>
        <w:pStyle w:val="Textbody"/>
      </w:pPr>
    </w:p>
    <w:p w14:paraId="2102A032" w14:textId="3D503EE9" w:rsidR="00762B59" w:rsidRDefault="00FF6495" w:rsidP="00FF6495">
      <w:r>
        <w:t xml:space="preserve">To start with I implemented a line of code within the physics method in the game class that </w:t>
      </w:r>
      <w:r w:rsidR="00BE6563">
        <w:t>killed</w:t>
      </w:r>
      <w:r>
        <w:t xml:space="preserve"> a tile if it collided with a bullet. </w:t>
      </w:r>
    </w:p>
    <w:p w14:paraId="63F29908" w14:textId="6200F666" w:rsidR="00A03C5A" w:rsidRDefault="00BE6563" w:rsidP="00FF6495">
      <w:r>
        <w:rPr>
          <w:noProof/>
        </w:rPr>
        <w:lastRenderedPageBreak/>
        <w:drawing>
          <wp:inline distT="0" distB="0" distL="0" distR="0" wp14:anchorId="7B2BAE69" wp14:editId="59F99499">
            <wp:extent cx="6120130" cy="2111375"/>
            <wp:effectExtent l="0" t="0" r="1270" b="0"/>
            <wp:docPr id="13654551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55136" name="Picture 1" descr="A screen shot of a computer pr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120130" cy="2111375"/>
                    </a:xfrm>
                    <a:prstGeom prst="rect">
                      <a:avLst/>
                    </a:prstGeom>
                  </pic:spPr>
                </pic:pic>
              </a:graphicData>
            </a:graphic>
          </wp:inline>
        </w:drawing>
      </w:r>
    </w:p>
    <w:p w14:paraId="34D9F9EC" w14:textId="22DFE6E7" w:rsidR="00BE6563" w:rsidRDefault="00BE6563" w:rsidP="00FF6495"/>
    <w:p w14:paraId="42B13495" w14:textId="6A0113D7" w:rsidR="00A03C5A" w:rsidRDefault="00A03C5A" w:rsidP="00FF6495">
      <w:r>
        <w:t xml:space="preserve">This worked </w:t>
      </w:r>
      <w:r w:rsidR="00BE6563">
        <w:t xml:space="preserve">and the user can now shoot a tile and destroy it. </w:t>
      </w:r>
      <w:r w:rsidR="0048090B">
        <w:t xml:space="preserve">Here is a </w:t>
      </w:r>
      <w:hyperlink r:id="rId89" w:history="1">
        <w:r w:rsidR="0048090B" w:rsidRPr="0048090B">
          <w:rPr>
            <w:rStyle w:val="Hyperlink"/>
          </w:rPr>
          <w:t>video</w:t>
        </w:r>
      </w:hyperlink>
      <w:r w:rsidR="0048090B">
        <w:t xml:space="preserve"> of the destruction mechanic. </w:t>
      </w:r>
    </w:p>
    <w:p w14:paraId="4911E7D7" w14:textId="7316F181" w:rsidR="0048090B" w:rsidRDefault="0048090B" w:rsidP="00FF6495"/>
    <w:p w14:paraId="1CBACA0D" w14:textId="533C5882" w:rsidR="0048090B" w:rsidRDefault="0048090B" w:rsidP="00FF6495">
      <w:r>
        <w:t xml:space="preserve">Next I needed to add a way of adding damage to the tiles. First I gave the Tiles a health attribute. </w:t>
      </w:r>
      <w:r w:rsidR="00F507D6">
        <w:t xml:space="preserve">And made a damage method. </w:t>
      </w:r>
      <w:r>
        <w:t xml:space="preserve">If the tiles health went below 0 it is killed. </w:t>
      </w:r>
    </w:p>
    <w:p w14:paraId="5E511E14" w14:textId="56C6A0D9" w:rsidR="00F507D6" w:rsidRDefault="00F507D6" w:rsidP="00FF6495">
      <w:r>
        <w:rPr>
          <w:noProof/>
        </w:rPr>
        <w:drawing>
          <wp:inline distT="0" distB="0" distL="0" distR="0" wp14:anchorId="6FAA9426" wp14:editId="1D159AEC">
            <wp:extent cx="6120130" cy="3597275"/>
            <wp:effectExtent l="0" t="0" r="1270" b="0"/>
            <wp:docPr id="12181645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64578" name="Picture 1218164578"/>
                    <pic:cNvPicPr/>
                  </pic:nvPicPr>
                  <pic:blipFill>
                    <a:blip r:embed="rId90">
                      <a:extLst>
                        <a:ext uri="{28A0092B-C50C-407E-A947-70E740481C1C}">
                          <a14:useLocalDpi xmlns:a14="http://schemas.microsoft.com/office/drawing/2010/main" val="0"/>
                        </a:ext>
                      </a:extLst>
                    </a:blip>
                    <a:stretch>
                      <a:fillRect/>
                    </a:stretch>
                  </pic:blipFill>
                  <pic:spPr>
                    <a:xfrm>
                      <a:off x="0" y="0"/>
                      <a:ext cx="6120130" cy="3597275"/>
                    </a:xfrm>
                    <a:prstGeom prst="rect">
                      <a:avLst/>
                    </a:prstGeom>
                  </pic:spPr>
                </pic:pic>
              </a:graphicData>
            </a:graphic>
          </wp:inline>
        </w:drawing>
      </w:r>
    </w:p>
    <w:p w14:paraId="582659AB" w14:textId="77777777" w:rsidR="006B282E" w:rsidRDefault="006B282E" w:rsidP="00FF6495"/>
    <w:p w14:paraId="1A826A16" w14:textId="77777777" w:rsidR="006B282E" w:rsidRDefault="006B282E" w:rsidP="00FF6495"/>
    <w:p w14:paraId="5139665C" w14:textId="6598E642" w:rsidR="00D80532" w:rsidRDefault="005C5C9C" w:rsidP="00FF6495">
      <w:r>
        <w:t>I also removed the kill line and changed it to tile.damage(1)</w:t>
      </w:r>
      <w:r w:rsidR="005E60F7">
        <w:t xml:space="preserve"> in the bullet_collision method. </w:t>
      </w:r>
    </w:p>
    <w:p w14:paraId="6A203452" w14:textId="25BD6642" w:rsidR="00D80532" w:rsidRDefault="00D80532" w:rsidP="00FF6495">
      <w:r>
        <w:rPr>
          <w:noProof/>
        </w:rPr>
        <w:drawing>
          <wp:inline distT="0" distB="0" distL="0" distR="0" wp14:anchorId="6E08AEF7" wp14:editId="073FA125">
            <wp:extent cx="1536700" cy="304800"/>
            <wp:effectExtent l="0" t="0" r="0" b="0"/>
            <wp:docPr id="5489169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16990" name="Picture 548916990"/>
                    <pic:cNvPicPr/>
                  </pic:nvPicPr>
                  <pic:blipFill>
                    <a:blip r:embed="rId91">
                      <a:extLst>
                        <a:ext uri="{28A0092B-C50C-407E-A947-70E740481C1C}">
                          <a14:useLocalDpi xmlns:a14="http://schemas.microsoft.com/office/drawing/2010/main" val="0"/>
                        </a:ext>
                      </a:extLst>
                    </a:blip>
                    <a:stretch>
                      <a:fillRect/>
                    </a:stretch>
                  </pic:blipFill>
                  <pic:spPr>
                    <a:xfrm>
                      <a:off x="0" y="0"/>
                      <a:ext cx="1536700" cy="304800"/>
                    </a:xfrm>
                    <a:prstGeom prst="rect">
                      <a:avLst/>
                    </a:prstGeom>
                  </pic:spPr>
                </pic:pic>
              </a:graphicData>
            </a:graphic>
          </wp:inline>
        </w:drawing>
      </w:r>
    </w:p>
    <w:p w14:paraId="0C942C80" w14:textId="56B70ACE" w:rsidR="00D80532" w:rsidRDefault="00D80532" w:rsidP="00FF6495"/>
    <w:p w14:paraId="243DDE5C" w14:textId="34313647" w:rsidR="00FB6A90" w:rsidRDefault="00FB6A90" w:rsidP="00FF6495">
      <w:r>
        <w:t xml:space="preserve">When testing I found that the would not break even after more than </w:t>
      </w:r>
      <w:r w:rsidR="00356452">
        <w:t>5</w:t>
      </w:r>
      <w:r>
        <w:t xml:space="preserve"> hits </w:t>
      </w:r>
      <w:r>
        <w:lastRenderedPageBreak/>
        <w:t xml:space="preserve">from the weapon. </w:t>
      </w:r>
    </w:p>
    <w:p w14:paraId="09329E27" w14:textId="77777777" w:rsidR="00FB6A90" w:rsidRDefault="00FB6A90" w:rsidP="00FF6495"/>
    <w:p w14:paraId="2BF3109B" w14:textId="38DC4DB4" w:rsidR="00FB6A90" w:rsidRDefault="00FB6A90" w:rsidP="00FF6495">
      <w:r>
        <w:t xml:space="preserve">To </w:t>
      </w:r>
      <w:r w:rsidR="00356452">
        <w:t xml:space="preserve">understand the problem </w:t>
      </w:r>
      <w:r w:rsidR="00DA66AE">
        <w:t xml:space="preserve">I added a breakpoint on the point where the tile.damage function is being called. </w:t>
      </w:r>
      <w:r w:rsidR="00356452">
        <w:t xml:space="preserve">I found that the health was dropping below 0 and not killing the player despite the self.kill function being called. I found that the lack of brackets on the self.kill function were the problem and after adding them the program worked properly. </w:t>
      </w:r>
    </w:p>
    <w:p w14:paraId="05B61E5D" w14:textId="77777777" w:rsidR="00F9301B" w:rsidRDefault="00F9301B" w:rsidP="00FF6495"/>
    <w:p w14:paraId="1FCD584E" w14:textId="16F4F031" w:rsidR="00356452" w:rsidRDefault="00356452" w:rsidP="00FF6495">
      <w:r>
        <w:t xml:space="preserve">Here is a </w:t>
      </w:r>
      <w:hyperlink r:id="rId92" w:history="1">
        <w:r w:rsidRPr="00F9301B">
          <w:rPr>
            <w:rStyle w:val="Hyperlink"/>
          </w:rPr>
          <w:t>video</w:t>
        </w:r>
      </w:hyperlink>
      <w:r>
        <w:t xml:space="preserve"> of the working destruction. </w:t>
      </w:r>
      <w:r w:rsidR="00F9301B">
        <w:t xml:space="preserve">As you can see it now takes multiple hits for a tile to be destroyed. </w:t>
      </w:r>
    </w:p>
    <w:p w14:paraId="19EAFAB0" w14:textId="77777777" w:rsidR="00D80532" w:rsidRDefault="00D80532" w:rsidP="00FF6495"/>
    <w:p w14:paraId="0A4FBAF1" w14:textId="5AA99B0C" w:rsidR="003B45AD" w:rsidRDefault="003B45AD" w:rsidP="003B45AD">
      <w:pPr>
        <w:pStyle w:val="Heading2"/>
      </w:pPr>
      <w:r>
        <w:t>Stage 8 Evaluation</w:t>
      </w:r>
    </w:p>
    <w:p w14:paraId="6D068486" w14:textId="683A9BF8" w:rsidR="00EA0445" w:rsidRDefault="00EA0445" w:rsidP="00EA0445">
      <w:r>
        <w:t xml:space="preserve">This system was easy to implement however the destruction system works by removing tiles. This means that when the level cycles back around it will contain broken tiles at the start of the round. </w:t>
      </w:r>
    </w:p>
    <w:p w14:paraId="34E62C71" w14:textId="77777777" w:rsidR="00C61A27" w:rsidRDefault="00C61A27" w:rsidP="00EA0445"/>
    <w:p w14:paraId="2A27A48C" w14:textId="36C150F0" w:rsidR="00C61A27" w:rsidRDefault="00C61A27" w:rsidP="00C61A27">
      <w:pPr>
        <w:pStyle w:val="Heading2"/>
      </w:pPr>
      <w:r>
        <w:t>Stage 9 – Stakeholder Testing</w:t>
      </w:r>
    </w:p>
    <w:p w14:paraId="30E02950" w14:textId="3BD8E259" w:rsidR="000B2B69" w:rsidRDefault="00C61A27" w:rsidP="00C61A27">
      <w:r>
        <w:t>To test the quality of the final solution I asked the stakeholders</w:t>
      </w:r>
      <w:r w:rsidR="00BA3835">
        <w:t xml:space="preserve"> their opinions on the final program. I had the stakeholders play the game together to test whether the game was effective at being a party game. </w:t>
      </w:r>
      <w:r w:rsidR="000B2B69">
        <w:t>I asked the stake holders a few questions. Here is what they said:</w:t>
      </w:r>
    </w:p>
    <w:p w14:paraId="125E5A33" w14:textId="77777777" w:rsidR="000B2B69" w:rsidRDefault="000B2B69" w:rsidP="00C61A27"/>
    <w:p w14:paraId="33D359D6" w14:textId="1903D572" w:rsidR="000B2B69" w:rsidRDefault="000B2B69" w:rsidP="000B2B69">
      <w:pPr>
        <w:pStyle w:val="Heading3"/>
      </w:pPr>
      <w:r>
        <w:t>Do you think the game is a has fun game mechanics:</w:t>
      </w:r>
    </w:p>
    <w:p w14:paraId="33901C7F" w14:textId="77777777" w:rsidR="000B2B69" w:rsidRDefault="000B2B69" w:rsidP="000B2B69"/>
    <w:p w14:paraId="761EA011" w14:textId="665D936D" w:rsidR="000B2B69" w:rsidRDefault="000B2B69" w:rsidP="000B2B69">
      <w:r>
        <w:t>Matt: “I think that its definitely got a fun game loop and is engaging to play”</w:t>
      </w:r>
    </w:p>
    <w:p w14:paraId="330C3385" w14:textId="77777777" w:rsidR="000B2B69" w:rsidRDefault="000B2B69" w:rsidP="000B2B69"/>
    <w:p w14:paraId="75C9F001" w14:textId="3F0A533C" w:rsidR="000B2B69" w:rsidRDefault="000B2B69" w:rsidP="000B2B69">
      <w:r>
        <w:t>George: “Its pretty good. I would definitly play it if the visuals were better”</w:t>
      </w:r>
    </w:p>
    <w:p w14:paraId="3C99D6CA" w14:textId="77777777" w:rsidR="000B2B69" w:rsidRDefault="000B2B69" w:rsidP="000B2B69"/>
    <w:p w14:paraId="33BBB2E3" w14:textId="0709DB5E" w:rsidR="000B2B69" w:rsidRDefault="000B2B69" w:rsidP="000B2B69">
      <w:pPr>
        <w:pStyle w:val="Heading3"/>
      </w:pPr>
      <w:r>
        <w:t>Do you think the game has good visuals:</w:t>
      </w:r>
    </w:p>
    <w:p w14:paraId="20108493" w14:textId="77777777" w:rsidR="000B2B69" w:rsidRDefault="000B2B69" w:rsidP="000B2B69"/>
    <w:p w14:paraId="7C771581" w14:textId="671CA8A1" w:rsidR="000B2B69" w:rsidRDefault="000B2B69" w:rsidP="000B2B69">
      <w:r>
        <w:t>Matt: “No. I think that the visuals are kinda boring and could do with more variety”</w:t>
      </w:r>
    </w:p>
    <w:p w14:paraId="6D98DABE" w14:textId="77777777" w:rsidR="000B2B69" w:rsidRDefault="000B2B69" w:rsidP="000B2B69"/>
    <w:p w14:paraId="289C753C" w14:textId="67E73EC6" w:rsidR="000B2B69" w:rsidRDefault="000B2B69" w:rsidP="000B2B69">
      <w:r>
        <w:t xml:space="preserve">George: “No. They pretty ugly </w:t>
      </w:r>
      <w:r w:rsidR="0022232C">
        <w:t>not gonna lie</w:t>
      </w:r>
      <w:r>
        <w:t>.”</w:t>
      </w:r>
    </w:p>
    <w:p w14:paraId="1E74F24B" w14:textId="77777777" w:rsidR="000B2B69" w:rsidRDefault="000B2B69" w:rsidP="000B2B69"/>
    <w:p w14:paraId="4F9A9582" w14:textId="78103B71" w:rsidR="000B2B69" w:rsidRDefault="000B2B69" w:rsidP="000B2B69">
      <w:pPr>
        <w:pStyle w:val="Heading3"/>
      </w:pPr>
      <w:r>
        <w:t>Do you think the game would make a good party game:</w:t>
      </w:r>
    </w:p>
    <w:p w14:paraId="298A4EB6" w14:textId="77777777" w:rsidR="000B2B69" w:rsidRDefault="000B2B69" w:rsidP="000B2B69"/>
    <w:p w14:paraId="5416DD04" w14:textId="69DE0C4F" w:rsidR="000B2B69" w:rsidRDefault="000B2B69" w:rsidP="000B2B69">
      <w:r>
        <w:lastRenderedPageBreak/>
        <w:t>Matt: “I think it could do with improved visuals and a bit of polish in but it would probably make a good game to play for a bit”</w:t>
      </w:r>
    </w:p>
    <w:p w14:paraId="22527A71" w14:textId="77777777" w:rsidR="000B2B69" w:rsidRDefault="000B2B69" w:rsidP="000B2B69"/>
    <w:p w14:paraId="39571E9C" w14:textId="53B3E3F3" w:rsidR="000B2B69" w:rsidRDefault="000B2B69" w:rsidP="000B2B69">
      <w:r>
        <w:t>George: “Kinda. Its got potential but could do with a bit more work”</w:t>
      </w:r>
    </w:p>
    <w:p w14:paraId="57656F0B" w14:textId="77777777" w:rsidR="0022232C" w:rsidRDefault="0022232C" w:rsidP="000B2B69"/>
    <w:p w14:paraId="5C133697" w14:textId="03D45FE5" w:rsidR="0022232C" w:rsidRDefault="0022232C" w:rsidP="0022232C">
      <w:pPr>
        <w:pStyle w:val="Heading3"/>
      </w:pPr>
      <w:r>
        <w:t>Have you got any ideas on what could be done to improve the program:</w:t>
      </w:r>
    </w:p>
    <w:p w14:paraId="2158AC72" w14:textId="77777777" w:rsidR="0022232C" w:rsidRDefault="0022232C" w:rsidP="0022232C"/>
    <w:p w14:paraId="5A379167" w14:textId="08B2F6A1" w:rsidR="0022232C" w:rsidRDefault="0022232C" w:rsidP="0022232C">
      <w:r>
        <w:t>Matt: “I don’t know honestly”</w:t>
      </w:r>
    </w:p>
    <w:p w14:paraId="6CA6C6AB" w14:textId="77777777" w:rsidR="0022232C" w:rsidRDefault="0022232C" w:rsidP="0022232C"/>
    <w:p w14:paraId="5A51D6BB" w14:textId="12A45B56" w:rsidR="0022232C" w:rsidRPr="0022232C" w:rsidRDefault="0022232C" w:rsidP="0022232C">
      <w:r>
        <w:t>George: “probably improve visuals and add sound.”</w:t>
      </w:r>
    </w:p>
    <w:p w14:paraId="5A429B15" w14:textId="77777777" w:rsidR="00933D8A" w:rsidRDefault="00933D8A" w:rsidP="000B2B69"/>
    <w:p w14:paraId="014C2EB5" w14:textId="555B2E76" w:rsidR="00933D8A" w:rsidRDefault="00933D8A" w:rsidP="00933D8A">
      <w:pPr>
        <w:pStyle w:val="Heading3"/>
      </w:pPr>
      <w:r>
        <w:t>Review:</w:t>
      </w:r>
    </w:p>
    <w:p w14:paraId="400DE3D2" w14:textId="7925EE04" w:rsidR="00933D8A" w:rsidRDefault="00933D8A" w:rsidP="00933D8A"/>
    <w:p w14:paraId="247B7B17" w14:textId="526938E5" w:rsidR="00933D8A" w:rsidRPr="00933D8A" w:rsidRDefault="00933D8A" w:rsidP="00933D8A">
      <w:r>
        <w:t>Overall the stakeholders determined that the progra</w:t>
      </w:r>
      <w:r w:rsidR="005C033F">
        <w:t xml:space="preserve">m was a good party game but it was missing a couple of features. Mainly </w:t>
      </w:r>
      <w:r w:rsidR="008E43BC">
        <w:t>improved</w:t>
      </w:r>
      <w:r w:rsidR="005C033F">
        <w:t xml:space="preserve"> visuals and sound</w:t>
      </w:r>
      <w:r w:rsidR="008E43BC">
        <w:t xml:space="preserve"> effects for running and shooting</w:t>
      </w:r>
      <w:r w:rsidR="005C033F">
        <w:t>.</w:t>
      </w:r>
      <w:r w:rsidR="008E43BC">
        <w:t xml:space="preserve"> </w:t>
      </w:r>
    </w:p>
    <w:p w14:paraId="428E3306" w14:textId="77777777" w:rsidR="00C61A27" w:rsidRPr="00C61A27" w:rsidRDefault="00C61A27" w:rsidP="00C61A27">
      <w:pPr>
        <w:pStyle w:val="Textbody"/>
        <w:rPr>
          <w:rFonts w:hint="eastAsia"/>
        </w:rPr>
      </w:pPr>
    </w:p>
    <w:p w14:paraId="29139EAB" w14:textId="4DC003E9" w:rsidR="00021BB3" w:rsidRDefault="00A54CD5" w:rsidP="00CB449A">
      <w:pPr>
        <w:pStyle w:val="Heading1"/>
      </w:pPr>
      <w:r>
        <w:t>Evaluation</w:t>
      </w:r>
    </w:p>
    <w:p w14:paraId="3F87BE07" w14:textId="77777777" w:rsidR="002E234B" w:rsidRDefault="002E234B" w:rsidP="002E234B">
      <w:pPr>
        <w:pStyle w:val="Heading2"/>
        <w:rPr>
          <w:rFonts w:hint="eastAsia"/>
        </w:rPr>
      </w:pPr>
      <w:r>
        <w:t>Post Development Testing</w:t>
      </w:r>
    </w:p>
    <w:p w14:paraId="7196C16F" w14:textId="77777777" w:rsidR="002E234B" w:rsidRPr="002E234B" w:rsidRDefault="002E234B" w:rsidP="002E234B">
      <w:pPr>
        <w:pStyle w:val="Textbody"/>
      </w:pPr>
    </w:p>
    <w:p w14:paraId="6F2FC141" w14:textId="0EA95C33" w:rsidR="00CB449A" w:rsidRPr="00CB449A" w:rsidRDefault="006910F5" w:rsidP="006910F5">
      <w:pPr>
        <w:pStyle w:val="Heading2"/>
        <w:rPr>
          <w:rFonts w:hint="eastAsia"/>
        </w:rPr>
      </w:pPr>
      <w:r>
        <w:t>Criteria met</w:t>
      </w:r>
    </w:p>
    <w:tbl>
      <w:tblPr>
        <w:tblStyle w:val="TableGrid"/>
        <w:tblW w:w="0" w:type="auto"/>
        <w:tblLook w:val="04A0" w:firstRow="1" w:lastRow="0" w:firstColumn="1" w:lastColumn="0" w:noHBand="0" w:noVBand="1"/>
      </w:tblPr>
      <w:tblGrid>
        <w:gridCol w:w="4814"/>
        <w:gridCol w:w="4814"/>
      </w:tblGrid>
      <w:tr w:rsidR="00021BB3" w14:paraId="4330DBE8" w14:textId="77777777" w:rsidTr="00021BB3">
        <w:tc>
          <w:tcPr>
            <w:tcW w:w="4814" w:type="dxa"/>
          </w:tcPr>
          <w:p w14:paraId="2359F36E" w14:textId="0ED8FA8E" w:rsidR="00021BB3" w:rsidRDefault="006910F5" w:rsidP="006910F5">
            <w:pPr>
              <w:pStyle w:val="Heading3"/>
            </w:pPr>
            <w:r>
              <w:t>Criteria</w:t>
            </w:r>
          </w:p>
        </w:tc>
        <w:tc>
          <w:tcPr>
            <w:tcW w:w="4814" w:type="dxa"/>
          </w:tcPr>
          <w:p w14:paraId="4CDC86EC" w14:textId="2101A0BC" w:rsidR="00021BB3" w:rsidRDefault="006910F5" w:rsidP="006910F5">
            <w:pPr>
              <w:pStyle w:val="Heading3"/>
            </w:pPr>
            <w:r>
              <w:t>Met?</w:t>
            </w:r>
          </w:p>
        </w:tc>
      </w:tr>
      <w:tr w:rsidR="00021BB3" w14:paraId="4C312550" w14:textId="77777777" w:rsidTr="00021BB3">
        <w:tc>
          <w:tcPr>
            <w:tcW w:w="4814" w:type="dxa"/>
          </w:tcPr>
          <w:p w14:paraId="44713AC2" w14:textId="253F6A97" w:rsidR="00021BB3" w:rsidRPr="006910F5" w:rsidRDefault="00C17372" w:rsidP="00A54CD5">
            <w:pPr>
              <w:pStyle w:val="Textbody"/>
              <w:rPr>
                <w:b/>
                <w:bCs/>
              </w:rPr>
            </w:pPr>
            <w:r>
              <w:rPr>
                <w:b/>
                <w:bCs/>
              </w:rPr>
              <w:t>Player can move</w:t>
            </w:r>
          </w:p>
        </w:tc>
        <w:tc>
          <w:tcPr>
            <w:tcW w:w="4814" w:type="dxa"/>
          </w:tcPr>
          <w:p w14:paraId="46E7F865" w14:textId="4F4B0DA4" w:rsidR="00021BB3" w:rsidRDefault="00C17372" w:rsidP="00A54CD5">
            <w:pPr>
              <w:pStyle w:val="Textbody"/>
            </w:pPr>
            <w:r>
              <w:t>Yes</w:t>
            </w:r>
          </w:p>
        </w:tc>
      </w:tr>
      <w:tr w:rsidR="00021BB3" w14:paraId="5A0B0FAD" w14:textId="77777777" w:rsidTr="00021BB3">
        <w:tc>
          <w:tcPr>
            <w:tcW w:w="4814" w:type="dxa"/>
          </w:tcPr>
          <w:p w14:paraId="14715A1D" w14:textId="3BAD7B1C" w:rsidR="00021BB3" w:rsidRPr="00C17372" w:rsidRDefault="00544360" w:rsidP="00A54CD5">
            <w:pPr>
              <w:pStyle w:val="Textbody"/>
              <w:rPr>
                <w:b/>
                <w:bCs/>
              </w:rPr>
            </w:pPr>
            <w:r>
              <w:rPr>
                <w:b/>
                <w:bCs/>
              </w:rPr>
              <w:t>Player can walk on tiles</w:t>
            </w:r>
          </w:p>
        </w:tc>
        <w:tc>
          <w:tcPr>
            <w:tcW w:w="4814" w:type="dxa"/>
          </w:tcPr>
          <w:p w14:paraId="5B9ABB2A" w14:textId="09672CD6" w:rsidR="00021BB3" w:rsidRDefault="00544360" w:rsidP="00A54CD5">
            <w:pPr>
              <w:pStyle w:val="Textbody"/>
            </w:pPr>
            <w:r>
              <w:t>Yes</w:t>
            </w:r>
          </w:p>
        </w:tc>
      </w:tr>
      <w:tr w:rsidR="00021BB3" w14:paraId="3A1CAC47" w14:textId="77777777" w:rsidTr="00021BB3">
        <w:tc>
          <w:tcPr>
            <w:tcW w:w="4814" w:type="dxa"/>
          </w:tcPr>
          <w:p w14:paraId="75653C62" w14:textId="6F5FDBEA" w:rsidR="00021BB3" w:rsidRPr="00C17372" w:rsidRDefault="00544360" w:rsidP="00A54CD5">
            <w:pPr>
              <w:pStyle w:val="Textbody"/>
              <w:rPr>
                <w:b/>
                <w:bCs/>
              </w:rPr>
            </w:pPr>
            <w:r>
              <w:rPr>
                <w:b/>
                <w:bCs/>
              </w:rPr>
              <w:t>Player can jump</w:t>
            </w:r>
          </w:p>
        </w:tc>
        <w:tc>
          <w:tcPr>
            <w:tcW w:w="4814" w:type="dxa"/>
          </w:tcPr>
          <w:p w14:paraId="47CA61F4" w14:textId="4D1C204A" w:rsidR="00021BB3" w:rsidRDefault="00544360" w:rsidP="00A54CD5">
            <w:pPr>
              <w:pStyle w:val="Textbody"/>
            </w:pPr>
            <w:r>
              <w:t>Yes</w:t>
            </w:r>
          </w:p>
        </w:tc>
      </w:tr>
      <w:tr w:rsidR="00021BB3" w14:paraId="7D09A60D" w14:textId="77777777" w:rsidTr="00021BB3">
        <w:tc>
          <w:tcPr>
            <w:tcW w:w="4814" w:type="dxa"/>
          </w:tcPr>
          <w:p w14:paraId="7909E313" w14:textId="5DC67602" w:rsidR="00021BB3" w:rsidRPr="00C17372" w:rsidRDefault="00544360" w:rsidP="00A54CD5">
            <w:pPr>
              <w:pStyle w:val="Textbody"/>
              <w:rPr>
                <w:b/>
                <w:bCs/>
              </w:rPr>
            </w:pPr>
            <w:r>
              <w:rPr>
                <w:b/>
                <w:bCs/>
              </w:rPr>
              <w:t>Player has animations</w:t>
            </w:r>
          </w:p>
        </w:tc>
        <w:tc>
          <w:tcPr>
            <w:tcW w:w="4814" w:type="dxa"/>
          </w:tcPr>
          <w:p w14:paraId="0B595474" w14:textId="1B068626" w:rsidR="00021BB3" w:rsidRDefault="00544360" w:rsidP="00A54CD5">
            <w:pPr>
              <w:pStyle w:val="Textbody"/>
            </w:pPr>
            <w:r>
              <w:t>Yes</w:t>
            </w:r>
          </w:p>
        </w:tc>
      </w:tr>
      <w:tr w:rsidR="00021BB3" w14:paraId="7016AD6B" w14:textId="77777777" w:rsidTr="00021BB3">
        <w:tc>
          <w:tcPr>
            <w:tcW w:w="4814" w:type="dxa"/>
          </w:tcPr>
          <w:p w14:paraId="76343E99" w14:textId="7D6CE449" w:rsidR="00021BB3" w:rsidRPr="00C17372" w:rsidRDefault="00544360" w:rsidP="00A54CD5">
            <w:pPr>
              <w:pStyle w:val="Textbody"/>
              <w:rPr>
                <w:b/>
                <w:bCs/>
              </w:rPr>
            </w:pPr>
            <w:r>
              <w:rPr>
                <w:b/>
                <w:bCs/>
              </w:rPr>
              <w:t xml:space="preserve">Player has </w:t>
            </w:r>
            <w:r w:rsidR="00336883">
              <w:rPr>
                <w:b/>
                <w:bCs/>
              </w:rPr>
              <w:t xml:space="preserve">different animations depending on movement </w:t>
            </w:r>
          </w:p>
        </w:tc>
        <w:tc>
          <w:tcPr>
            <w:tcW w:w="4814" w:type="dxa"/>
          </w:tcPr>
          <w:p w14:paraId="4D5279C7" w14:textId="1A4B45F5" w:rsidR="00021BB3" w:rsidRDefault="00336883" w:rsidP="00A54CD5">
            <w:pPr>
              <w:pStyle w:val="Textbody"/>
            </w:pPr>
            <w:r>
              <w:t>Yes</w:t>
            </w:r>
          </w:p>
        </w:tc>
      </w:tr>
      <w:tr w:rsidR="00021BB3" w14:paraId="38701243" w14:textId="77777777" w:rsidTr="00021BB3">
        <w:tc>
          <w:tcPr>
            <w:tcW w:w="4814" w:type="dxa"/>
          </w:tcPr>
          <w:p w14:paraId="3107D1D1" w14:textId="2DE8AD3A" w:rsidR="00021BB3" w:rsidRPr="00C17372" w:rsidRDefault="00DF4F20" w:rsidP="00A54CD5">
            <w:pPr>
              <w:pStyle w:val="Textbody"/>
              <w:rPr>
                <w:b/>
                <w:bCs/>
              </w:rPr>
            </w:pPr>
            <w:r>
              <w:rPr>
                <w:b/>
                <w:bCs/>
              </w:rPr>
              <w:t>Enviroment has textures</w:t>
            </w:r>
          </w:p>
        </w:tc>
        <w:tc>
          <w:tcPr>
            <w:tcW w:w="4814" w:type="dxa"/>
          </w:tcPr>
          <w:p w14:paraId="140900CA" w14:textId="1A10F080" w:rsidR="00021BB3" w:rsidRDefault="00DF4F20" w:rsidP="00A54CD5">
            <w:pPr>
              <w:pStyle w:val="Textbody"/>
            </w:pPr>
            <w:r>
              <w:t>Yes</w:t>
            </w:r>
          </w:p>
        </w:tc>
      </w:tr>
      <w:tr w:rsidR="00021BB3" w14:paraId="362B2CA3" w14:textId="77777777" w:rsidTr="00021BB3">
        <w:tc>
          <w:tcPr>
            <w:tcW w:w="4814" w:type="dxa"/>
          </w:tcPr>
          <w:p w14:paraId="3E7955C1" w14:textId="7B7ED3E1" w:rsidR="00021BB3" w:rsidRPr="00C17372" w:rsidRDefault="00DF4F20" w:rsidP="00A54CD5">
            <w:pPr>
              <w:pStyle w:val="Textbody"/>
              <w:rPr>
                <w:b/>
                <w:bCs/>
              </w:rPr>
            </w:pPr>
            <w:r>
              <w:rPr>
                <w:b/>
                <w:bCs/>
              </w:rPr>
              <w:t>Enviroment can be destroyed</w:t>
            </w:r>
          </w:p>
        </w:tc>
        <w:tc>
          <w:tcPr>
            <w:tcW w:w="4814" w:type="dxa"/>
          </w:tcPr>
          <w:p w14:paraId="4FDB968B" w14:textId="1A714556" w:rsidR="00DF4F20" w:rsidRDefault="00DF4F20" w:rsidP="00A54CD5">
            <w:pPr>
              <w:pStyle w:val="Textbody"/>
            </w:pPr>
            <w:r>
              <w:t>Yes</w:t>
            </w:r>
          </w:p>
        </w:tc>
      </w:tr>
      <w:tr w:rsidR="00DF4F20" w14:paraId="2F279437" w14:textId="77777777" w:rsidTr="00021BB3">
        <w:tc>
          <w:tcPr>
            <w:tcW w:w="4814" w:type="dxa"/>
          </w:tcPr>
          <w:p w14:paraId="17116824" w14:textId="2120E521" w:rsidR="00DF4F20" w:rsidRDefault="00DF4F20" w:rsidP="00A54CD5">
            <w:pPr>
              <w:pStyle w:val="Textbody"/>
              <w:rPr>
                <w:b/>
                <w:bCs/>
              </w:rPr>
            </w:pPr>
            <w:r>
              <w:rPr>
                <w:b/>
                <w:bCs/>
              </w:rPr>
              <w:t>Tiles fragment when shot</w:t>
            </w:r>
          </w:p>
        </w:tc>
        <w:tc>
          <w:tcPr>
            <w:tcW w:w="4814" w:type="dxa"/>
          </w:tcPr>
          <w:p w14:paraId="11D4E37B" w14:textId="35F5E463" w:rsidR="00DF4F20" w:rsidRDefault="00DF4F20" w:rsidP="00A54CD5">
            <w:pPr>
              <w:pStyle w:val="Textbody"/>
            </w:pPr>
            <w:r>
              <w:t>No</w:t>
            </w:r>
          </w:p>
        </w:tc>
      </w:tr>
      <w:tr w:rsidR="00DF4F20" w14:paraId="3C80AAA3" w14:textId="77777777" w:rsidTr="00021BB3">
        <w:tc>
          <w:tcPr>
            <w:tcW w:w="4814" w:type="dxa"/>
          </w:tcPr>
          <w:p w14:paraId="79D2A453" w14:textId="20D7C648" w:rsidR="00DF4F20" w:rsidRDefault="00A84FCD" w:rsidP="00A54CD5">
            <w:pPr>
              <w:pStyle w:val="Textbody"/>
              <w:rPr>
                <w:b/>
                <w:bCs/>
              </w:rPr>
            </w:pPr>
            <w:r>
              <w:rPr>
                <w:b/>
                <w:bCs/>
              </w:rPr>
              <w:t>Game runs above 60 fps</w:t>
            </w:r>
          </w:p>
        </w:tc>
        <w:tc>
          <w:tcPr>
            <w:tcW w:w="4814" w:type="dxa"/>
          </w:tcPr>
          <w:p w14:paraId="20F6F0CD" w14:textId="3B1E1406" w:rsidR="00DF4F20" w:rsidRDefault="00A84FCD" w:rsidP="00A54CD5">
            <w:pPr>
              <w:pStyle w:val="Textbody"/>
            </w:pPr>
            <w:r>
              <w:t>Yes</w:t>
            </w:r>
          </w:p>
        </w:tc>
      </w:tr>
      <w:tr w:rsidR="00A84FCD" w14:paraId="6FA06304" w14:textId="77777777" w:rsidTr="00021BB3">
        <w:tc>
          <w:tcPr>
            <w:tcW w:w="4814" w:type="dxa"/>
          </w:tcPr>
          <w:p w14:paraId="21003F70" w14:textId="7EAD60B8" w:rsidR="00A84FCD" w:rsidRDefault="00E3108B" w:rsidP="00A54CD5">
            <w:pPr>
              <w:pStyle w:val="Textbody"/>
              <w:rPr>
                <w:b/>
                <w:bCs/>
              </w:rPr>
            </w:pPr>
            <w:r>
              <w:rPr>
                <w:b/>
                <w:bCs/>
              </w:rPr>
              <w:lastRenderedPageBreak/>
              <w:t>Players can use controllers to play the game</w:t>
            </w:r>
          </w:p>
        </w:tc>
        <w:tc>
          <w:tcPr>
            <w:tcW w:w="4814" w:type="dxa"/>
          </w:tcPr>
          <w:p w14:paraId="218E6AB5" w14:textId="5E90307F" w:rsidR="00A84FCD" w:rsidRDefault="00E3108B" w:rsidP="00A54CD5">
            <w:pPr>
              <w:pStyle w:val="Textbody"/>
            </w:pPr>
            <w:r>
              <w:t>Yes</w:t>
            </w:r>
          </w:p>
        </w:tc>
      </w:tr>
      <w:tr w:rsidR="00E3108B" w14:paraId="2601E33D" w14:textId="77777777" w:rsidTr="00021BB3">
        <w:tc>
          <w:tcPr>
            <w:tcW w:w="4814" w:type="dxa"/>
          </w:tcPr>
          <w:p w14:paraId="4C9A6725" w14:textId="4B898103" w:rsidR="00E3108B" w:rsidRDefault="00E3108B" w:rsidP="00A54CD5">
            <w:pPr>
              <w:pStyle w:val="Textbody"/>
              <w:rPr>
                <w:b/>
                <w:bCs/>
              </w:rPr>
            </w:pPr>
            <w:r>
              <w:rPr>
                <w:b/>
                <w:bCs/>
              </w:rPr>
              <w:t>Players can use keyboard to play the game</w:t>
            </w:r>
          </w:p>
        </w:tc>
        <w:tc>
          <w:tcPr>
            <w:tcW w:w="4814" w:type="dxa"/>
          </w:tcPr>
          <w:p w14:paraId="5A73C2B8" w14:textId="2C404D05" w:rsidR="00E3108B" w:rsidRDefault="00E3108B" w:rsidP="00A54CD5">
            <w:pPr>
              <w:pStyle w:val="Textbody"/>
            </w:pPr>
            <w:r>
              <w:t>Yes</w:t>
            </w:r>
          </w:p>
        </w:tc>
      </w:tr>
      <w:tr w:rsidR="00E3108B" w14:paraId="17F66888" w14:textId="77777777" w:rsidTr="00021BB3">
        <w:tc>
          <w:tcPr>
            <w:tcW w:w="4814" w:type="dxa"/>
          </w:tcPr>
          <w:p w14:paraId="5BE66706" w14:textId="61CC72CE" w:rsidR="00E3108B" w:rsidRDefault="00045042" w:rsidP="00A54CD5">
            <w:pPr>
              <w:pStyle w:val="Textbody"/>
              <w:rPr>
                <w:b/>
                <w:bCs/>
              </w:rPr>
            </w:pPr>
            <w:r>
              <w:rPr>
                <w:b/>
                <w:bCs/>
              </w:rPr>
              <w:t>Players can pick up weapons</w:t>
            </w:r>
          </w:p>
        </w:tc>
        <w:tc>
          <w:tcPr>
            <w:tcW w:w="4814" w:type="dxa"/>
          </w:tcPr>
          <w:p w14:paraId="310B422C" w14:textId="3972D7B8" w:rsidR="00E3108B" w:rsidRDefault="00045042" w:rsidP="00A54CD5">
            <w:pPr>
              <w:pStyle w:val="Textbody"/>
            </w:pPr>
            <w:r>
              <w:t>Yes</w:t>
            </w:r>
          </w:p>
        </w:tc>
      </w:tr>
      <w:tr w:rsidR="00045042" w14:paraId="2856483B" w14:textId="77777777" w:rsidTr="00021BB3">
        <w:tc>
          <w:tcPr>
            <w:tcW w:w="4814" w:type="dxa"/>
          </w:tcPr>
          <w:p w14:paraId="208E189A" w14:textId="59EFB574" w:rsidR="00045042" w:rsidRDefault="00045042" w:rsidP="00A54CD5">
            <w:pPr>
              <w:pStyle w:val="Textbody"/>
              <w:rPr>
                <w:b/>
                <w:bCs/>
              </w:rPr>
            </w:pPr>
            <w:r>
              <w:rPr>
                <w:b/>
                <w:bCs/>
              </w:rPr>
              <w:t>Players</w:t>
            </w:r>
            <w:r w:rsidR="00B409C2">
              <w:rPr>
                <w:b/>
                <w:bCs/>
              </w:rPr>
              <w:t xml:space="preserve"> can use weapons</w:t>
            </w:r>
          </w:p>
        </w:tc>
        <w:tc>
          <w:tcPr>
            <w:tcW w:w="4814" w:type="dxa"/>
          </w:tcPr>
          <w:p w14:paraId="06528F76" w14:textId="244C6032" w:rsidR="00045042" w:rsidRDefault="00B409C2" w:rsidP="00A54CD5">
            <w:pPr>
              <w:pStyle w:val="Textbody"/>
            </w:pPr>
            <w:r>
              <w:t>Yes</w:t>
            </w:r>
          </w:p>
        </w:tc>
      </w:tr>
      <w:tr w:rsidR="00B409C2" w14:paraId="6B7CC726" w14:textId="77777777" w:rsidTr="00021BB3">
        <w:tc>
          <w:tcPr>
            <w:tcW w:w="4814" w:type="dxa"/>
          </w:tcPr>
          <w:p w14:paraId="7A10E928" w14:textId="31E4FC80" w:rsidR="00B409C2" w:rsidRDefault="00B409C2" w:rsidP="00A54CD5">
            <w:pPr>
              <w:pStyle w:val="Textbody"/>
              <w:rPr>
                <w:b/>
                <w:bCs/>
              </w:rPr>
            </w:pPr>
            <w:r>
              <w:rPr>
                <w:b/>
                <w:bCs/>
              </w:rPr>
              <w:t>Bullets interact with the envirment</w:t>
            </w:r>
          </w:p>
        </w:tc>
        <w:tc>
          <w:tcPr>
            <w:tcW w:w="4814" w:type="dxa"/>
          </w:tcPr>
          <w:p w14:paraId="75CD993E" w14:textId="1FEB8B33" w:rsidR="00B409C2" w:rsidRDefault="00AB63C9" w:rsidP="00A54CD5">
            <w:pPr>
              <w:pStyle w:val="Textbody"/>
            </w:pPr>
            <w:r>
              <w:t>Yes</w:t>
            </w:r>
          </w:p>
        </w:tc>
      </w:tr>
      <w:tr w:rsidR="00AB63C9" w14:paraId="5FD800B1" w14:textId="77777777" w:rsidTr="00021BB3">
        <w:tc>
          <w:tcPr>
            <w:tcW w:w="4814" w:type="dxa"/>
          </w:tcPr>
          <w:p w14:paraId="37CAC00D" w14:textId="71F08443" w:rsidR="00AB63C9" w:rsidRDefault="00AB63C9" w:rsidP="00A54CD5">
            <w:pPr>
              <w:pStyle w:val="Textbody"/>
              <w:rPr>
                <w:b/>
                <w:bCs/>
              </w:rPr>
            </w:pPr>
            <w:r>
              <w:rPr>
                <w:b/>
                <w:bCs/>
              </w:rPr>
              <w:t>Players can see where they are aiming with the controller</w:t>
            </w:r>
          </w:p>
        </w:tc>
        <w:tc>
          <w:tcPr>
            <w:tcW w:w="4814" w:type="dxa"/>
          </w:tcPr>
          <w:p w14:paraId="78368D4F" w14:textId="77E1B54C" w:rsidR="00AB63C9" w:rsidRDefault="00AB63C9" w:rsidP="00A54CD5">
            <w:pPr>
              <w:pStyle w:val="Textbody"/>
            </w:pPr>
            <w:r>
              <w:t>Yes</w:t>
            </w:r>
          </w:p>
        </w:tc>
      </w:tr>
      <w:tr w:rsidR="00AB63C9" w14:paraId="355F63B5" w14:textId="77777777" w:rsidTr="00021BB3">
        <w:tc>
          <w:tcPr>
            <w:tcW w:w="4814" w:type="dxa"/>
          </w:tcPr>
          <w:p w14:paraId="15EAEFC5" w14:textId="470D34E7" w:rsidR="00AB63C9" w:rsidRDefault="00AB63C9" w:rsidP="00A54CD5">
            <w:pPr>
              <w:pStyle w:val="Textbody"/>
              <w:rPr>
                <w:b/>
                <w:bCs/>
              </w:rPr>
            </w:pPr>
            <w:r>
              <w:rPr>
                <w:b/>
                <w:bCs/>
              </w:rPr>
              <w:t>Game has a working</w:t>
            </w:r>
            <w:r w:rsidR="00A1565C">
              <w:rPr>
                <w:b/>
                <w:bCs/>
              </w:rPr>
              <w:t xml:space="preserve"> settings</w:t>
            </w:r>
            <w:r>
              <w:rPr>
                <w:b/>
                <w:bCs/>
              </w:rPr>
              <w:t xml:space="preserve"> menu</w:t>
            </w:r>
          </w:p>
        </w:tc>
        <w:tc>
          <w:tcPr>
            <w:tcW w:w="4814" w:type="dxa"/>
          </w:tcPr>
          <w:p w14:paraId="70FD02C0" w14:textId="05D2F570" w:rsidR="00AB63C9" w:rsidRDefault="00AB63C9" w:rsidP="00A54CD5">
            <w:pPr>
              <w:pStyle w:val="Textbody"/>
            </w:pPr>
            <w:r>
              <w:t>No</w:t>
            </w:r>
          </w:p>
        </w:tc>
      </w:tr>
      <w:tr w:rsidR="00AB63C9" w14:paraId="152D7551" w14:textId="77777777" w:rsidTr="00021BB3">
        <w:tc>
          <w:tcPr>
            <w:tcW w:w="4814" w:type="dxa"/>
          </w:tcPr>
          <w:p w14:paraId="7C4A102D" w14:textId="6653D924" w:rsidR="00AB63C9" w:rsidRDefault="00A1565C" w:rsidP="00A54CD5">
            <w:pPr>
              <w:pStyle w:val="Textbody"/>
              <w:rPr>
                <w:b/>
                <w:bCs/>
              </w:rPr>
            </w:pPr>
            <w:r>
              <w:rPr>
                <w:b/>
                <w:bCs/>
              </w:rPr>
              <w:t>Game has an entry menu</w:t>
            </w:r>
          </w:p>
        </w:tc>
        <w:tc>
          <w:tcPr>
            <w:tcW w:w="4814" w:type="dxa"/>
          </w:tcPr>
          <w:p w14:paraId="405B99F0" w14:textId="4DBB3CC6" w:rsidR="00AB63C9" w:rsidRDefault="00A1565C" w:rsidP="00A54CD5">
            <w:pPr>
              <w:pStyle w:val="Textbody"/>
            </w:pPr>
            <w:r>
              <w:t>No</w:t>
            </w:r>
          </w:p>
        </w:tc>
      </w:tr>
      <w:tr w:rsidR="00A1565C" w14:paraId="7FBCC135" w14:textId="77777777" w:rsidTr="00021BB3">
        <w:tc>
          <w:tcPr>
            <w:tcW w:w="4814" w:type="dxa"/>
          </w:tcPr>
          <w:p w14:paraId="15037889" w14:textId="1AA73270" w:rsidR="00A1565C" w:rsidRDefault="005A0837" w:rsidP="00A54CD5">
            <w:pPr>
              <w:pStyle w:val="Textbody"/>
              <w:rPr>
                <w:b/>
                <w:bCs/>
              </w:rPr>
            </w:pPr>
            <w:r>
              <w:rPr>
                <w:b/>
                <w:bCs/>
              </w:rPr>
              <w:t>Players can wall jump</w:t>
            </w:r>
          </w:p>
        </w:tc>
        <w:tc>
          <w:tcPr>
            <w:tcW w:w="4814" w:type="dxa"/>
          </w:tcPr>
          <w:p w14:paraId="4133EAA0" w14:textId="023315FC" w:rsidR="00A1565C" w:rsidRDefault="005A0837" w:rsidP="00A54CD5">
            <w:pPr>
              <w:pStyle w:val="Textbody"/>
            </w:pPr>
            <w:r>
              <w:t>No</w:t>
            </w:r>
          </w:p>
        </w:tc>
      </w:tr>
      <w:tr w:rsidR="005A0837" w14:paraId="186661B2" w14:textId="77777777" w:rsidTr="00021BB3">
        <w:tc>
          <w:tcPr>
            <w:tcW w:w="4814" w:type="dxa"/>
          </w:tcPr>
          <w:p w14:paraId="4DE53DD7" w14:textId="4D563C68" w:rsidR="005A0837" w:rsidRDefault="0049079C" w:rsidP="00A54CD5">
            <w:pPr>
              <w:pStyle w:val="Textbody"/>
              <w:rPr>
                <w:b/>
                <w:bCs/>
              </w:rPr>
            </w:pPr>
            <w:r>
              <w:rPr>
                <w:b/>
                <w:bCs/>
              </w:rPr>
              <w:t>Bullets can be shot in any direction</w:t>
            </w:r>
          </w:p>
        </w:tc>
        <w:tc>
          <w:tcPr>
            <w:tcW w:w="4814" w:type="dxa"/>
          </w:tcPr>
          <w:p w14:paraId="6E8250E5" w14:textId="7AFBB2E3" w:rsidR="005A0837" w:rsidRDefault="0049079C" w:rsidP="00A54CD5">
            <w:pPr>
              <w:pStyle w:val="Textbody"/>
            </w:pPr>
            <w:r>
              <w:t>Yes</w:t>
            </w:r>
          </w:p>
        </w:tc>
      </w:tr>
      <w:tr w:rsidR="0049079C" w14:paraId="6510D8E2" w14:textId="77777777" w:rsidTr="00021BB3">
        <w:tc>
          <w:tcPr>
            <w:tcW w:w="4814" w:type="dxa"/>
          </w:tcPr>
          <w:p w14:paraId="144415D3" w14:textId="4146752C" w:rsidR="0049079C" w:rsidRDefault="0049079C" w:rsidP="00A54CD5">
            <w:pPr>
              <w:pStyle w:val="Textbody"/>
              <w:rPr>
                <w:b/>
                <w:bCs/>
              </w:rPr>
            </w:pPr>
            <w:r>
              <w:rPr>
                <w:b/>
                <w:bCs/>
              </w:rPr>
              <w:t>Animations depend on the direction the player is facing</w:t>
            </w:r>
          </w:p>
        </w:tc>
        <w:tc>
          <w:tcPr>
            <w:tcW w:w="4814" w:type="dxa"/>
          </w:tcPr>
          <w:p w14:paraId="1305EAE4" w14:textId="00C6E201" w:rsidR="0049079C" w:rsidRDefault="0049079C" w:rsidP="00A54CD5">
            <w:pPr>
              <w:pStyle w:val="Textbody"/>
            </w:pPr>
            <w:r>
              <w:t>Yes</w:t>
            </w:r>
          </w:p>
        </w:tc>
      </w:tr>
      <w:tr w:rsidR="0049079C" w14:paraId="67740798" w14:textId="77777777" w:rsidTr="00021BB3">
        <w:tc>
          <w:tcPr>
            <w:tcW w:w="4814" w:type="dxa"/>
          </w:tcPr>
          <w:p w14:paraId="1DA38274" w14:textId="7C904AAA" w:rsidR="0049079C" w:rsidRDefault="00292450" w:rsidP="00A54CD5">
            <w:pPr>
              <w:pStyle w:val="Textbody"/>
              <w:rPr>
                <w:b/>
                <w:bCs/>
              </w:rPr>
            </w:pPr>
            <w:r>
              <w:rPr>
                <w:b/>
                <w:bCs/>
              </w:rPr>
              <w:t xml:space="preserve">Levels are loaded from </w:t>
            </w:r>
            <w:r w:rsidR="00D91EA4">
              <w:rPr>
                <w:b/>
                <w:bCs/>
              </w:rPr>
              <w:t>secondary storage reliably</w:t>
            </w:r>
          </w:p>
        </w:tc>
        <w:tc>
          <w:tcPr>
            <w:tcW w:w="4814" w:type="dxa"/>
          </w:tcPr>
          <w:p w14:paraId="24D055B0" w14:textId="7A4D372F" w:rsidR="0049079C" w:rsidRDefault="00D91EA4" w:rsidP="00A54CD5">
            <w:pPr>
              <w:pStyle w:val="Textbody"/>
            </w:pPr>
            <w:r>
              <w:t>Yes</w:t>
            </w:r>
          </w:p>
        </w:tc>
      </w:tr>
      <w:tr w:rsidR="00D91EA4" w14:paraId="7FC83002" w14:textId="77777777" w:rsidTr="00021BB3">
        <w:tc>
          <w:tcPr>
            <w:tcW w:w="4814" w:type="dxa"/>
          </w:tcPr>
          <w:p w14:paraId="6E9AA2A8" w14:textId="12D3057A" w:rsidR="00D91EA4" w:rsidRDefault="00462A0E" w:rsidP="00A54CD5">
            <w:pPr>
              <w:pStyle w:val="Textbody"/>
              <w:rPr>
                <w:b/>
                <w:bCs/>
              </w:rPr>
            </w:pPr>
            <w:r>
              <w:rPr>
                <w:b/>
                <w:bCs/>
              </w:rPr>
              <w:t>The next level is loaded when a player</w:t>
            </w:r>
            <w:r w:rsidR="00021D26">
              <w:rPr>
                <w:b/>
                <w:bCs/>
              </w:rPr>
              <w:t xml:space="preserve"> wins a round</w:t>
            </w:r>
          </w:p>
        </w:tc>
        <w:tc>
          <w:tcPr>
            <w:tcW w:w="4814" w:type="dxa"/>
          </w:tcPr>
          <w:p w14:paraId="3D5EFACC" w14:textId="1B00E700" w:rsidR="00D91EA4" w:rsidRDefault="00021D26" w:rsidP="00A54CD5">
            <w:pPr>
              <w:pStyle w:val="Textbody"/>
            </w:pPr>
            <w:r>
              <w:t>Yes</w:t>
            </w:r>
          </w:p>
        </w:tc>
      </w:tr>
      <w:tr w:rsidR="00021D26" w14:paraId="5E6BFF74" w14:textId="77777777" w:rsidTr="00021BB3">
        <w:tc>
          <w:tcPr>
            <w:tcW w:w="4814" w:type="dxa"/>
          </w:tcPr>
          <w:p w14:paraId="794B514D" w14:textId="174FE786" w:rsidR="00021D26" w:rsidRDefault="00021D26" w:rsidP="00A54CD5">
            <w:pPr>
              <w:pStyle w:val="Textbody"/>
              <w:rPr>
                <w:b/>
                <w:bCs/>
              </w:rPr>
            </w:pPr>
            <w:r>
              <w:rPr>
                <w:b/>
                <w:bCs/>
              </w:rPr>
              <w:t>The winner of a round is anounced</w:t>
            </w:r>
          </w:p>
        </w:tc>
        <w:tc>
          <w:tcPr>
            <w:tcW w:w="4814" w:type="dxa"/>
          </w:tcPr>
          <w:p w14:paraId="597AFDEB" w14:textId="7A5CDB65" w:rsidR="00021D26" w:rsidRDefault="00021D26" w:rsidP="00A54CD5">
            <w:pPr>
              <w:pStyle w:val="Textbody"/>
            </w:pPr>
            <w:r>
              <w:t>No</w:t>
            </w:r>
          </w:p>
        </w:tc>
      </w:tr>
      <w:tr w:rsidR="00021D26" w14:paraId="4BA08FEE" w14:textId="77777777" w:rsidTr="00021BB3">
        <w:tc>
          <w:tcPr>
            <w:tcW w:w="4814" w:type="dxa"/>
          </w:tcPr>
          <w:p w14:paraId="139AD474" w14:textId="4E3FC262" w:rsidR="00021D26" w:rsidRDefault="00021D26" w:rsidP="00A54CD5">
            <w:pPr>
              <w:pStyle w:val="Textbody"/>
              <w:rPr>
                <w:b/>
                <w:bCs/>
              </w:rPr>
            </w:pPr>
            <w:r>
              <w:rPr>
                <w:b/>
                <w:bCs/>
              </w:rPr>
              <w:t xml:space="preserve">The amount of wins a player has is </w:t>
            </w:r>
            <w:r w:rsidR="000014D2">
              <w:rPr>
                <w:b/>
                <w:bCs/>
              </w:rPr>
              <w:t>shown</w:t>
            </w:r>
          </w:p>
        </w:tc>
        <w:tc>
          <w:tcPr>
            <w:tcW w:w="4814" w:type="dxa"/>
          </w:tcPr>
          <w:p w14:paraId="35D51C04" w14:textId="4B33C0CE" w:rsidR="00021D26" w:rsidRDefault="000014D2" w:rsidP="00A54CD5">
            <w:pPr>
              <w:pStyle w:val="Textbody"/>
            </w:pPr>
            <w:r>
              <w:t>No</w:t>
            </w:r>
          </w:p>
        </w:tc>
      </w:tr>
    </w:tbl>
    <w:p w14:paraId="3B979C2D" w14:textId="77777777" w:rsidR="00DD70AE" w:rsidRDefault="00DD70AE" w:rsidP="00DD70AE"/>
    <w:p w14:paraId="1ABAB7AA" w14:textId="2B506FB4" w:rsidR="00DD70AE" w:rsidRDefault="00A25171" w:rsidP="00DD70AE">
      <w:pPr>
        <w:pStyle w:val="Heading2"/>
        <w:rPr>
          <w:rFonts w:hint="eastAsia"/>
        </w:rPr>
      </w:pPr>
      <w:r>
        <w:t>Limitations</w:t>
      </w:r>
    </w:p>
    <w:p w14:paraId="4E04C28E" w14:textId="72ADACB6" w:rsidR="00B662C3" w:rsidRDefault="00A25171" w:rsidP="00B662C3">
      <w:r>
        <w:t>Although many of the success criteria have been met there are some parts such as the visuals of the game that are not in a state that I would release the game. To improve this I plan on drawing animations and textures for the game in further development. The procedures that I used in the game are generalised which means that the speed of implementing these changes is much faster and very few lines of code need to be changed.</w:t>
      </w:r>
    </w:p>
    <w:p w14:paraId="08C45D8F" w14:textId="77777777" w:rsidR="00A25171" w:rsidRDefault="00A25171" w:rsidP="00B662C3"/>
    <w:p w14:paraId="44451485" w14:textId="72203809" w:rsidR="00A25171" w:rsidRDefault="00A25171" w:rsidP="00B662C3">
      <w:r>
        <w:t>The largest limitation is the lack of a fragmentation system for the games destruction. The amount of time I had to complete the project limited how much I could implement with the destruction.</w:t>
      </w:r>
    </w:p>
    <w:p w14:paraId="21F7CB11" w14:textId="77777777" w:rsidR="004A16F8" w:rsidRDefault="004A16F8" w:rsidP="00B662C3"/>
    <w:p w14:paraId="45D8AE6F" w14:textId="72496C1A" w:rsidR="004A16F8" w:rsidRDefault="004A16F8" w:rsidP="00B662C3">
      <w:r>
        <w:t xml:space="preserve">Also the lack of settings menu and starting menu are two large areas that I will continue to improve with further development. These are parts that are </w:t>
      </w:r>
      <w:r>
        <w:lastRenderedPageBreak/>
        <w:t xml:space="preserve">necessary for the game to have if I want to release it on any platform. </w:t>
      </w:r>
    </w:p>
    <w:p w14:paraId="3A6F0077" w14:textId="77777777" w:rsidR="00A25171" w:rsidRDefault="00A25171" w:rsidP="00B662C3"/>
    <w:p w14:paraId="55704D11" w14:textId="269634A3" w:rsidR="00A25171" w:rsidRDefault="00A25171" w:rsidP="00A25171">
      <w:pPr>
        <w:pStyle w:val="Heading3"/>
      </w:pPr>
      <w:r>
        <w:t>How to avoid these limitations</w:t>
      </w:r>
    </w:p>
    <w:p w14:paraId="1EA17BD6" w14:textId="5BBCBEB7" w:rsidR="00A25171" w:rsidRDefault="00A25171" w:rsidP="00A25171">
      <w:r>
        <w:t xml:space="preserve">All of these limitations could have been </w:t>
      </w:r>
      <w:r w:rsidR="001F3049">
        <w:t>avoided</w:t>
      </w:r>
      <w:r>
        <w:t xml:space="preserve"> with more time allocated to the project. Starting the project earlier would have meant that I had more time to complete the project. Also the complexity of my project proved to be to</w:t>
      </w:r>
      <w:r w:rsidR="001F3049">
        <w:t>o</w:t>
      </w:r>
      <w:r>
        <w:t xml:space="preserve"> much to complete</w:t>
      </w:r>
      <w:r w:rsidR="001F3049">
        <w:t xml:space="preserve"> within the time frame</w:t>
      </w:r>
      <w:r>
        <w:t xml:space="preserve">. </w:t>
      </w:r>
      <w:r w:rsidR="002B44E8">
        <w:t xml:space="preserve">Changes in the structure of the code took lots of time which could have been allocated towards development so better planning of the project would have improved the outcome aswell. </w:t>
      </w:r>
      <w:r w:rsidR="001F3049">
        <w:t xml:space="preserve">Despite these limitations I am satisfied with the final program. </w:t>
      </w:r>
    </w:p>
    <w:p w14:paraId="7C6DD129" w14:textId="77777777" w:rsidR="00F9357F" w:rsidRDefault="00F9357F" w:rsidP="00A25171"/>
    <w:p w14:paraId="7A881797" w14:textId="768B1D01" w:rsidR="00F9357F" w:rsidRDefault="00F9357F" w:rsidP="00F9357F">
      <w:pPr>
        <w:pStyle w:val="Heading2"/>
      </w:pPr>
      <w:r>
        <w:t>Maintainence</w:t>
      </w:r>
    </w:p>
    <w:p w14:paraId="071F5F81" w14:textId="0CAA9FE0" w:rsidR="003A2CC4" w:rsidRDefault="00F9357F" w:rsidP="00B662C3">
      <w:r>
        <w:t xml:space="preserve">To improve the solution further I will continue to </w:t>
      </w:r>
      <w:r w:rsidR="003A2CC4">
        <w:t>improve the visuals of the program. Adding more types of tiles that are more appealing than the test image that I have used in the final program would greatly improve the visuals. Including my own characters and animations for those characters would also be beneficial. I want to also add different themes to the different levels and backgrounds that fit with each background.</w:t>
      </w:r>
    </w:p>
    <w:p w14:paraId="6151A02E" w14:textId="77777777" w:rsidR="003A2CC4" w:rsidRDefault="003A2CC4" w:rsidP="00B662C3"/>
    <w:p w14:paraId="4D5C5FD3" w14:textId="77777777" w:rsidR="002A2E87" w:rsidRDefault="003A2CC4" w:rsidP="00B662C3">
      <w:r>
        <w:t>Future maintainence could also improve the destruction system. Currently</w:t>
      </w:r>
      <w:r w:rsidR="002A2E87">
        <w:t xml:space="preserve"> there is no system for the fragmentation of tiles which means that the tiles disappear. This could be improved greatly. Also a system for overlaying a destruction image onto the tiles image would allow for players to visually see how much health a tile has.</w:t>
      </w:r>
    </w:p>
    <w:p w14:paraId="0C088565" w14:textId="77777777" w:rsidR="002A2E87" w:rsidRDefault="002A2E87" w:rsidP="00B662C3"/>
    <w:p w14:paraId="681FF2AB" w14:textId="2070EBAA" w:rsidR="004C5CAF" w:rsidRDefault="00733F63" w:rsidP="00B662C3">
      <w:r>
        <w:t xml:space="preserve">If new features are wanted by stakeholders then they can be added easily since the code for the project is readable and modular. Also the code is well anotated and </w:t>
      </w:r>
      <w:r w:rsidR="00A276E1">
        <w:t xml:space="preserve">is open source and on GitHub. This means that other developers can contribute </w:t>
      </w:r>
      <w:r w:rsidR="00C56CF3">
        <w:t xml:space="preserve">to the program easily </w:t>
      </w:r>
      <w:r w:rsidR="00A276E1">
        <w:t xml:space="preserve">or take over the program </w:t>
      </w:r>
      <w:r w:rsidR="00C56CF3">
        <w:t xml:space="preserve">if the current developer were to cease development. </w:t>
      </w:r>
      <w:r w:rsidR="007E04E9">
        <w:t xml:space="preserve">Other developers can also fork the repo to create a better version if by using GitHub. </w:t>
      </w:r>
    </w:p>
    <w:p w14:paraId="15EBB161" w14:textId="77777777" w:rsidR="004C5CAF" w:rsidRDefault="004C5CAF" w:rsidP="00B662C3"/>
    <w:p w14:paraId="4A02B15D" w14:textId="77777777" w:rsidR="004C5CAF" w:rsidRDefault="004C5CAF" w:rsidP="00B662C3"/>
    <w:p w14:paraId="507581CA" w14:textId="77777777" w:rsidR="004C5CAF" w:rsidRDefault="004C5CAF" w:rsidP="004C5CAF">
      <w:pPr>
        <w:pStyle w:val="Heading1"/>
      </w:pPr>
      <w:r>
        <w:t>Bibliography</w:t>
      </w:r>
    </w:p>
    <w:p w14:paraId="101A142C" w14:textId="423A44FD" w:rsidR="002A2E87" w:rsidRDefault="002A2E87" w:rsidP="003D659F">
      <w:r>
        <w:t xml:space="preserve"> </w:t>
      </w:r>
    </w:p>
    <w:p w14:paraId="63E66C46" w14:textId="77777777" w:rsidR="002A2E87" w:rsidRDefault="002A2E87" w:rsidP="00B662C3"/>
    <w:p w14:paraId="6CC6CCBC" w14:textId="6BD4F5CB" w:rsidR="003A2CC4" w:rsidRPr="00B662C3" w:rsidRDefault="003A2CC4" w:rsidP="00B662C3">
      <w:r>
        <w:lastRenderedPageBreak/>
        <w:t xml:space="preserve"> </w:t>
      </w:r>
    </w:p>
    <w:sectPr w:rsidR="003A2CC4" w:rsidRPr="00B662C3">
      <w:headerReference w:type="default" r:id="rId93"/>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D1D233" w14:textId="77777777" w:rsidR="0073698F" w:rsidRDefault="0073698F">
      <w:r>
        <w:separator/>
      </w:r>
    </w:p>
  </w:endnote>
  <w:endnote w:type="continuationSeparator" w:id="0">
    <w:p w14:paraId="1A138CC7" w14:textId="77777777" w:rsidR="0073698F" w:rsidRDefault="007369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Mangal">
    <w:panose1 w:val="02040503050203030202"/>
    <w:charset w:val="01"/>
    <w:family w:val="roman"/>
    <w:pitch w:val="variable"/>
    <w:sig w:usb0="0000A003" w:usb1="00000000" w:usb2="00000000" w:usb3="00000000" w:csb0="00000001" w:csb1="00000000"/>
  </w:font>
  <w:font w:name="Liberation Mono">
    <w:panose1 w:val="020B0604020202020204"/>
    <w:charset w:val="00"/>
    <w:family w:val="modern"/>
    <w:pitch w:val="fixed"/>
  </w:font>
  <w:font w:name="OpenSymbol">
    <w:panose1 w:val="020B0604020202020204"/>
    <w:charset w:val="02"/>
    <w:family w:val="auto"/>
    <w:pitch w:val="default"/>
  </w:font>
  <w:font w:name="Andale Mono">
    <w:panose1 w:val="020B0509000000000004"/>
    <w:charset w:val="00"/>
    <w:family w:val="modern"/>
    <w:pitch w:val="fixed"/>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089FCF" w14:textId="77777777" w:rsidR="0073698F" w:rsidRDefault="0073698F">
      <w:r>
        <w:separator/>
      </w:r>
    </w:p>
  </w:footnote>
  <w:footnote w:type="continuationSeparator" w:id="0">
    <w:p w14:paraId="52B5AEFB" w14:textId="77777777" w:rsidR="0073698F" w:rsidRDefault="007369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427BC" w14:textId="7CD9E74E" w:rsidR="006F38A3" w:rsidRDefault="006F38A3">
    <w:pPr>
      <w:pStyle w:val="Header"/>
    </w:pPr>
    <w:r>
      <w:t>Candidate No. : 2373</w:t>
    </w:r>
    <w:r>
      <w:tab/>
    </w:r>
    <w:r>
      <w:tab/>
      <w:t>Centre No. : 29085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67"/>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29C4086"/>
    <w:multiLevelType w:val="hybridMultilevel"/>
    <w:tmpl w:val="0D8E6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BE4E56"/>
    <w:multiLevelType w:val="multilevel"/>
    <w:tmpl w:val="EB1AD53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8816C51"/>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1CD43270"/>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226361C5"/>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27727161"/>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2D473757"/>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2FB43B4E"/>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32BA57E5"/>
    <w:multiLevelType w:val="multilevel"/>
    <w:tmpl w:val="5FC807A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339B76F7"/>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34CC30BB"/>
    <w:multiLevelType w:val="hybridMultilevel"/>
    <w:tmpl w:val="77F6B2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7E2759"/>
    <w:multiLevelType w:val="hybridMultilevel"/>
    <w:tmpl w:val="2A56A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D4A6E97"/>
    <w:multiLevelType w:val="multilevel"/>
    <w:tmpl w:val="ECA6382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46C12A00"/>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49F3306E"/>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4FCC1B30"/>
    <w:multiLevelType w:val="hybridMultilevel"/>
    <w:tmpl w:val="64B60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4D23F8E"/>
    <w:multiLevelType w:val="multilevel"/>
    <w:tmpl w:val="BC2EAB26"/>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618C711F"/>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658B427E"/>
    <w:multiLevelType w:val="hybridMultilevel"/>
    <w:tmpl w:val="447486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7C65FD2"/>
    <w:multiLevelType w:val="multilevel"/>
    <w:tmpl w:val="B07C0EFC"/>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798C3AAC"/>
    <w:multiLevelType w:val="multilevel"/>
    <w:tmpl w:val="52DC5396"/>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15:restartNumberingAfterBreak="0">
    <w:nsid w:val="7A5F6B36"/>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7DE9246C"/>
    <w:multiLevelType w:val="hybridMultilevel"/>
    <w:tmpl w:val="5FF6E1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93782276">
    <w:abstractNumId w:val="2"/>
  </w:num>
  <w:num w:numId="2" w16cid:durableId="185947437">
    <w:abstractNumId w:val="20"/>
  </w:num>
  <w:num w:numId="3" w16cid:durableId="934704357">
    <w:abstractNumId w:val="9"/>
  </w:num>
  <w:num w:numId="4" w16cid:durableId="1003822470">
    <w:abstractNumId w:val="17"/>
  </w:num>
  <w:num w:numId="5" w16cid:durableId="627249474">
    <w:abstractNumId w:val="13"/>
  </w:num>
  <w:num w:numId="6" w16cid:durableId="462696865">
    <w:abstractNumId w:val="21"/>
  </w:num>
  <w:num w:numId="7" w16cid:durableId="348220290">
    <w:abstractNumId w:val="15"/>
  </w:num>
  <w:num w:numId="8" w16cid:durableId="1836918604">
    <w:abstractNumId w:val="12"/>
  </w:num>
  <w:num w:numId="9" w16cid:durableId="1460100520">
    <w:abstractNumId w:val="14"/>
  </w:num>
  <w:num w:numId="10" w16cid:durableId="866329803">
    <w:abstractNumId w:val="7"/>
  </w:num>
  <w:num w:numId="11" w16cid:durableId="25061095">
    <w:abstractNumId w:val="3"/>
  </w:num>
  <w:num w:numId="12" w16cid:durableId="2132361243">
    <w:abstractNumId w:val="0"/>
  </w:num>
  <w:num w:numId="13" w16cid:durableId="27337403">
    <w:abstractNumId w:val="5"/>
  </w:num>
  <w:num w:numId="14" w16cid:durableId="1111363598">
    <w:abstractNumId w:val="6"/>
  </w:num>
  <w:num w:numId="15" w16cid:durableId="1166672220">
    <w:abstractNumId w:val="18"/>
  </w:num>
  <w:num w:numId="16" w16cid:durableId="1287347110">
    <w:abstractNumId w:val="10"/>
  </w:num>
  <w:num w:numId="17" w16cid:durableId="378018918">
    <w:abstractNumId w:val="8"/>
  </w:num>
  <w:num w:numId="18" w16cid:durableId="720205695">
    <w:abstractNumId w:val="4"/>
  </w:num>
  <w:num w:numId="19" w16cid:durableId="2068332774">
    <w:abstractNumId w:val="22"/>
  </w:num>
  <w:num w:numId="20" w16cid:durableId="655425995">
    <w:abstractNumId w:val="1"/>
  </w:num>
  <w:num w:numId="21" w16cid:durableId="1691298927">
    <w:abstractNumId w:val="19"/>
  </w:num>
  <w:num w:numId="22" w16cid:durableId="1561752024">
    <w:abstractNumId w:val="23"/>
  </w:num>
  <w:num w:numId="23" w16cid:durableId="1280212738">
    <w:abstractNumId w:val="16"/>
  </w:num>
  <w:num w:numId="24" w16cid:durableId="203511434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rchie Atherton 19114985">
    <w15:presenceInfo w15:providerId="AD" w15:userId="S::19114985@hlnsc.ac.uk::9e564f9b-237b-4444-91ea-92771527c6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70E5"/>
    <w:rsid w:val="000014D2"/>
    <w:rsid w:val="00002189"/>
    <w:rsid w:val="00002C07"/>
    <w:rsid w:val="000206AE"/>
    <w:rsid w:val="00021BB3"/>
    <w:rsid w:val="00021D26"/>
    <w:rsid w:val="0003235A"/>
    <w:rsid w:val="00033A57"/>
    <w:rsid w:val="00034DDB"/>
    <w:rsid w:val="00045042"/>
    <w:rsid w:val="00047E84"/>
    <w:rsid w:val="00052A75"/>
    <w:rsid w:val="000541DD"/>
    <w:rsid w:val="00056EF2"/>
    <w:rsid w:val="000570B6"/>
    <w:rsid w:val="00062EEC"/>
    <w:rsid w:val="00067055"/>
    <w:rsid w:val="00071691"/>
    <w:rsid w:val="000A152D"/>
    <w:rsid w:val="000A5626"/>
    <w:rsid w:val="000A5B22"/>
    <w:rsid w:val="000B2B69"/>
    <w:rsid w:val="000C3673"/>
    <w:rsid w:val="000C632F"/>
    <w:rsid w:val="000D2E26"/>
    <w:rsid w:val="000E3E10"/>
    <w:rsid w:val="000E468E"/>
    <w:rsid w:val="000E4DC1"/>
    <w:rsid w:val="000E4FD3"/>
    <w:rsid w:val="000E68BC"/>
    <w:rsid w:val="000E7E4D"/>
    <w:rsid w:val="000F17E5"/>
    <w:rsid w:val="0010000F"/>
    <w:rsid w:val="00116C84"/>
    <w:rsid w:val="00132F9F"/>
    <w:rsid w:val="001450F6"/>
    <w:rsid w:val="001673C6"/>
    <w:rsid w:val="001700FB"/>
    <w:rsid w:val="0017556D"/>
    <w:rsid w:val="00181D35"/>
    <w:rsid w:val="00182F27"/>
    <w:rsid w:val="001A6358"/>
    <w:rsid w:val="001B5771"/>
    <w:rsid w:val="001B5CB7"/>
    <w:rsid w:val="001C6F9E"/>
    <w:rsid w:val="001D6649"/>
    <w:rsid w:val="001E03EE"/>
    <w:rsid w:val="001E7435"/>
    <w:rsid w:val="001E755B"/>
    <w:rsid w:val="001F3049"/>
    <w:rsid w:val="001F468F"/>
    <w:rsid w:val="001F6C8B"/>
    <w:rsid w:val="002059F4"/>
    <w:rsid w:val="00217F5C"/>
    <w:rsid w:val="0022232C"/>
    <w:rsid w:val="00224C44"/>
    <w:rsid w:val="002302F5"/>
    <w:rsid w:val="0023202F"/>
    <w:rsid w:val="00242FE0"/>
    <w:rsid w:val="00244942"/>
    <w:rsid w:val="00246EE9"/>
    <w:rsid w:val="00254EA3"/>
    <w:rsid w:val="00256299"/>
    <w:rsid w:val="00261EDB"/>
    <w:rsid w:val="0026531F"/>
    <w:rsid w:val="0028789B"/>
    <w:rsid w:val="00287EAD"/>
    <w:rsid w:val="00291607"/>
    <w:rsid w:val="00292450"/>
    <w:rsid w:val="00295DA1"/>
    <w:rsid w:val="00296454"/>
    <w:rsid w:val="00296751"/>
    <w:rsid w:val="002A0C62"/>
    <w:rsid w:val="002A2347"/>
    <w:rsid w:val="002A2E87"/>
    <w:rsid w:val="002A70E5"/>
    <w:rsid w:val="002B44E8"/>
    <w:rsid w:val="002B6B1A"/>
    <w:rsid w:val="002C13AD"/>
    <w:rsid w:val="002C7B29"/>
    <w:rsid w:val="002D09F4"/>
    <w:rsid w:val="002D2FA3"/>
    <w:rsid w:val="002E0E08"/>
    <w:rsid w:val="002E234B"/>
    <w:rsid w:val="002E32A5"/>
    <w:rsid w:val="002E5625"/>
    <w:rsid w:val="002E56B2"/>
    <w:rsid w:val="002E6C73"/>
    <w:rsid w:val="002F0C97"/>
    <w:rsid w:val="002F41A9"/>
    <w:rsid w:val="002F495E"/>
    <w:rsid w:val="002F7AA0"/>
    <w:rsid w:val="002F7B79"/>
    <w:rsid w:val="003167E3"/>
    <w:rsid w:val="0032435D"/>
    <w:rsid w:val="00332C10"/>
    <w:rsid w:val="0033348D"/>
    <w:rsid w:val="00336883"/>
    <w:rsid w:val="00342053"/>
    <w:rsid w:val="0034713E"/>
    <w:rsid w:val="00356452"/>
    <w:rsid w:val="00364BA0"/>
    <w:rsid w:val="003652D3"/>
    <w:rsid w:val="00365D39"/>
    <w:rsid w:val="0036628B"/>
    <w:rsid w:val="003737FD"/>
    <w:rsid w:val="003810D7"/>
    <w:rsid w:val="0038520E"/>
    <w:rsid w:val="003A2CC4"/>
    <w:rsid w:val="003A3867"/>
    <w:rsid w:val="003A784E"/>
    <w:rsid w:val="003B310F"/>
    <w:rsid w:val="003B36CD"/>
    <w:rsid w:val="003B45AD"/>
    <w:rsid w:val="003C2BF1"/>
    <w:rsid w:val="003C404E"/>
    <w:rsid w:val="003C778A"/>
    <w:rsid w:val="003D4130"/>
    <w:rsid w:val="003D659F"/>
    <w:rsid w:val="003E4EB1"/>
    <w:rsid w:val="003E7684"/>
    <w:rsid w:val="003F0B4A"/>
    <w:rsid w:val="003F6026"/>
    <w:rsid w:val="00406E6F"/>
    <w:rsid w:val="004140AA"/>
    <w:rsid w:val="00417B3C"/>
    <w:rsid w:val="004208A2"/>
    <w:rsid w:val="00422001"/>
    <w:rsid w:val="004237EF"/>
    <w:rsid w:val="0042628A"/>
    <w:rsid w:val="00437F85"/>
    <w:rsid w:val="0045792C"/>
    <w:rsid w:val="00461752"/>
    <w:rsid w:val="00462A0E"/>
    <w:rsid w:val="004756E0"/>
    <w:rsid w:val="004758C6"/>
    <w:rsid w:val="00477F75"/>
    <w:rsid w:val="0048090B"/>
    <w:rsid w:val="004863A1"/>
    <w:rsid w:val="0049079C"/>
    <w:rsid w:val="004913A0"/>
    <w:rsid w:val="00494D6E"/>
    <w:rsid w:val="00495650"/>
    <w:rsid w:val="00497CEB"/>
    <w:rsid w:val="004A16F8"/>
    <w:rsid w:val="004A2EFD"/>
    <w:rsid w:val="004B355D"/>
    <w:rsid w:val="004B3D47"/>
    <w:rsid w:val="004B546E"/>
    <w:rsid w:val="004B6CB6"/>
    <w:rsid w:val="004B76F7"/>
    <w:rsid w:val="004C21C7"/>
    <w:rsid w:val="004C5CAF"/>
    <w:rsid w:val="004F6EEB"/>
    <w:rsid w:val="005004B7"/>
    <w:rsid w:val="0050369E"/>
    <w:rsid w:val="005131CD"/>
    <w:rsid w:val="00521845"/>
    <w:rsid w:val="005241CB"/>
    <w:rsid w:val="0052471D"/>
    <w:rsid w:val="00530144"/>
    <w:rsid w:val="00536216"/>
    <w:rsid w:val="005379B8"/>
    <w:rsid w:val="00544360"/>
    <w:rsid w:val="00547FAE"/>
    <w:rsid w:val="00551899"/>
    <w:rsid w:val="005734F9"/>
    <w:rsid w:val="00574209"/>
    <w:rsid w:val="00581133"/>
    <w:rsid w:val="00581A5F"/>
    <w:rsid w:val="005822C1"/>
    <w:rsid w:val="00583437"/>
    <w:rsid w:val="00587326"/>
    <w:rsid w:val="00591FA1"/>
    <w:rsid w:val="00595057"/>
    <w:rsid w:val="0059586B"/>
    <w:rsid w:val="005A0837"/>
    <w:rsid w:val="005A2E9C"/>
    <w:rsid w:val="005B1A92"/>
    <w:rsid w:val="005B368E"/>
    <w:rsid w:val="005B3D32"/>
    <w:rsid w:val="005B684E"/>
    <w:rsid w:val="005C033F"/>
    <w:rsid w:val="005C5C9C"/>
    <w:rsid w:val="005C7060"/>
    <w:rsid w:val="005D7EB9"/>
    <w:rsid w:val="005E4CF8"/>
    <w:rsid w:val="005E5A3B"/>
    <w:rsid w:val="005E60F7"/>
    <w:rsid w:val="005F0EDB"/>
    <w:rsid w:val="005F28D9"/>
    <w:rsid w:val="005F45D5"/>
    <w:rsid w:val="005F5ECF"/>
    <w:rsid w:val="00600E97"/>
    <w:rsid w:val="0060312C"/>
    <w:rsid w:val="006120FB"/>
    <w:rsid w:val="00613E1D"/>
    <w:rsid w:val="0062420C"/>
    <w:rsid w:val="00630EB7"/>
    <w:rsid w:val="00635A33"/>
    <w:rsid w:val="00636F75"/>
    <w:rsid w:val="00640088"/>
    <w:rsid w:val="006421CA"/>
    <w:rsid w:val="00656A64"/>
    <w:rsid w:val="0066626B"/>
    <w:rsid w:val="00671A7A"/>
    <w:rsid w:val="00680374"/>
    <w:rsid w:val="00683727"/>
    <w:rsid w:val="00684638"/>
    <w:rsid w:val="006910F5"/>
    <w:rsid w:val="006915DA"/>
    <w:rsid w:val="00692F2E"/>
    <w:rsid w:val="006B282E"/>
    <w:rsid w:val="006C522D"/>
    <w:rsid w:val="006D68CB"/>
    <w:rsid w:val="006F38A3"/>
    <w:rsid w:val="006F7DCC"/>
    <w:rsid w:val="007041D5"/>
    <w:rsid w:val="0070451C"/>
    <w:rsid w:val="00721CC7"/>
    <w:rsid w:val="00724633"/>
    <w:rsid w:val="00733F63"/>
    <w:rsid w:val="0073698F"/>
    <w:rsid w:val="00761BD2"/>
    <w:rsid w:val="00762B59"/>
    <w:rsid w:val="00763EB0"/>
    <w:rsid w:val="00767308"/>
    <w:rsid w:val="00767FE0"/>
    <w:rsid w:val="00771E5F"/>
    <w:rsid w:val="007730ED"/>
    <w:rsid w:val="00775D8D"/>
    <w:rsid w:val="00776D04"/>
    <w:rsid w:val="00782B3B"/>
    <w:rsid w:val="00784B9D"/>
    <w:rsid w:val="00795CC8"/>
    <w:rsid w:val="007A569C"/>
    <w:rsid w:val="007A5DB9"/>
    <w:rsid w:val="007A6368"/>
    <w:rsid w:val="007A64D5"/>
    <w:rsid w:val="007B4782"/>
    <w:rsid w:val="007B5B17"/>
    <w:rsid w:val="007C0830"/>
    <w:rsid w:val="007C1137"/>
    <w:rsid w:val="007C3733"/>
    <w:rsid w:val="007D412D"/>
    <w:rsid w:val="007D7E50"/>
    <w:rsid w:val="007E04E9"/>
    <w:rsid w:val="007E299D"/>
    <w:rsid w:val="007E5E5F"/>
    <w:rsid w:val="007E6236"/>
    <w:rsid w:val="007F7016"/>
    <w:rsid w:val="0080040D"/>
    <w:rsid w:val="00803E42"/>
    <w:rsid w:val="00812F2D"/>
    <w:rsid w:val="008153F6"/>
    <w:rsid w:val="008177BE"/>
    <w:rsid w:val="008203CA"/>
    <w:rsid w:val="00823C7E"/>
    <w:rsid w:val="00826CA8"/>
    <w:rsid w:val="00831EF2"/>
    <w:rsid w:val="00832C07"/>
    <w:rsid w:val="00834D7E"/>
    <w:rsid w:val="00846D6B"/>
    <w:rsid w:val="00865C0F"/>
    <w:rsid w:val="00866001"/>
    <w:rsid w:val="00876627"/>
    <w:rsid w:val="00893B32"/>
    <w:rsid w:val="008A38AD"/>
    <w:rsid w:val="008A4110"/>
    <w:rsid w:val="008A49E2"/>
    <w:rsid w:val="008B703B"/>
    <w:rsid w:val="008E0416"/>
    <w:rsid w:val="008E43BC"/>
    <w:rsid w:val="008F1F32"/>
    <w:rsid w:val="009043C9"/>
    <w:rsid w:val="00904724"/>
    <w:rsid w:val="00906CAB"/>
    <w:rsid w:val="00914035"/>
    <w:rsid w:val="009215F7"/>
    <w:rsid w:val="00933D8A"/>
    <w:rsid w:val="00933E27"/>
    <w:rsid w:val="009444F6"/>
    <w:rsid w:val="00945530"/>
    <w:rsid w:val="00945CAE"/>
    <w:rsid w:val="00947A92"/>
    <w:rsid w:val="00947EE6"/>
    <w:rsid w:val="009520A6"/>
    <w:rsid w:val="00954F1D"/>
    <w:rsid w:val="00955E33"/>
    <w:rsid w:val="00957ACC"/>
    <w:rsid w:val="009634AA"/>
    <w:rsid w:val="00985B44"/>
    <w:rsid w:val="00991F2B"/>
    <w:rsid w:val="00996208"/>
    <w:rsid w:val="009B04C3"/>
    <w:rsid w:val="009B2682"/>
    <w:rsid w:val="009B4D12"/>
    <w:rsid w:val="009E22C0"/>
    <w:rsid w:val="009E656C"/>
    <w:rsid w:val="009F212F"/>
    <w:rsid w:val="009F3D4C"/>
    <w:rsid w:val="009F775D"/>
    <w:rsid w:val="00A01402"/>
    <w:rsid w:val="00A03C5A"/>
    <w:rsid w:val="00A1565C"/>
    <w:rsid w:val="00A15FAF"/>
    <w:rsid w:val="00A173BA"/>
    <w:rsid w:val="00A25171"/>
    <w:rsid w:val="00A276E1"/>
    <w:rsid w:val="00A41965"/>
    <w:rsid w:val="00A479AE"/>
    <w:rsid w:val="00A54CD5"/>
    <w:rsid w:val="00A60AA4"/>
    <w:rsid w:val="00A663B6"/>
    <w:rsid w:val="00A740E5"/>
    <w:rsid w:val="00A74A3B"/>
    <w:rsid w:val="00A76B38"/>
    <w:rsid w:val="00A84FCD"/>
    <w:rsid w:val="00A91A65"/>
    <w:rsid w:val="00A91DD0"/>
    <w:rsid w:val="00AA20CE"/>
    <w:rsid w:val="00AA36B5"/>
    <w:rsid w:val="00AA759B"/>
    <w:rsid w:val="00AB4810"/>
    <w:rsid w:val="00AB63C9"/>
    <w:rsid w:val="00AB766D"/>
    <w:rsid w:val="00AB7B22"/>
    <w:rsid w:val="00AC27FB"/>
    <w:rsid w:val="00AD1881"/>
    <w:rsid w:val="00AD2549"/>
    <w:rsid w:val="00AD68B5"/>
    <w:rsid w:val="00AE2CE1"/>
    <w:rsid w:val="00AE487C"/>
    <w:rsid w:val="00AE7922"/>
    <w:rsid w:val="00AF001B"/>
    <w:rsid w:val="00AF1515"/>
    <w:rsid w:val="00AF772B"/>
    <w:rsid w:val="00B00FE8"/>
    <w:rsid w:val="00B216EA"/>
    <w:rsid w:val="00B26EB7"/>
    <w:rsid w:val="00B3117E"/>
    <w:rsid w:val="00B32103"/>
    <w:rsid w:val="00B365A1"/>
    <w:rsid w:val="00B409C2"/>
    <w:rsid w:val="00B45BAC"/>
    <w:rsid w:val="00B628EC"/>
    <w:rsid w:val="00B662C3"/>
    <w:rsid w:val="00B678EF"/>
    <w:rsid w:val="00B67A07"/>
    <w:rsid w:val="00B72258"/>
    <w:rsid w:val="00B75BAA"/>
    <w:rsid w:val="00B9104B"/>
    <w:rsid w:val="00B91B10"/>
    <w:rsid w:val="00B94572"/>
    <w:rsid w:val="00B97DCC"/>
    <w:rsid w:val="00BA1724"/>
    <w:rsid w:val="00BA3835"/>
    <w:rsid w:val="00BB03AC"/>
    <w:rsid w:val="00BB1D0A"/>
    <w:rsid w:val="00BB33DA"/>
    <w:rsid w:val="00BC0C7E"/>
    <w:rsid w:val="00BC5774"/>
    <w:rsid w:val="00BC79B9"/>
    <w:rsid w:val="00BD241C"/>
    <w:rsid w:val="00BD24FE"/>
    <w:rsid w:val="00BD31C7"/>
    <w:rsid w:val="00BE1646"/>
    <w:rsid w:val="00BE6563"/>
    <w:rsid w:val="00C17372"/>
    <w:rsid w:val="00C22553"/>
    <w:rsid w:val="00C30C88"/>
    <w:rsid w:val="00C322B5"/>
    <w:rsid w:val="00C33549"/>
    <w:rsid w:val="00C40B04"/>
    <w:rsid w:val="00C41CA1"/>
    <w:rsid w:val="00C46283"/>
    <w:rsid w:val="00C47997"/>
    <w:rsid w:val="00C56CF3"/>
    <w:rsid w:val="00C61A27"/>
    <w:rsid w:val="00C61A4C"/>
    <w:rsid w:val="00C6402B"/>
    <w:rsid w:val="00C744A3"/>
    <w:rsid w:val="00C746F6"/>
    <w:rsid w:val="00C933D1"/>
    <w:rsid w:val="00C94535"/>
    <w:rsid w:val="00C96C32"/>
    <w:rsid w:val="00CA7A0A"/>
    <w:rsid w:val="00CB0017"/>
    <w:rsid w:val="00CB449A"/>
    <w:rsid w:val="00CD4506"/>
    <w:rsid w:val="00CE0362"/>
    <w:rsid w:val="00CE68CD"/>
    <w:rsid w:val="00CF78E6"/>
    <w:rsid w:val="00D01E6D"/>
    <w:rsid w:val="00D0204D"/>
    <w:rsid w:val="00D06C99"/>
    <w:rsid w:val="00D12B0C"/>
    <w:rsid w:val="00D14A2E"/>
    <w:rsid w:val="00D14E86"/>
    <w:rsid w:val="00D228B3"/>
    <w:rsid w:val="00D42EF0"/>
    <w:rsid w:val="00D4694F"/>
    <w:rsid w:val="00D51DEF"/>
    <w:rsid w:val="00D63CF3"/>
    <w:rsid w:val="00D651DA"/>
    <w:rsid w:val="00D73540"/>
    <w:rsid w:val="00D749FA"/>
    <w:rsid w:val="00D7528F"/>
    <w:rsid w:val="00D80532"/>
    <w:rsid w:val="00D81EC8"/>
    <w:rsid w:val="00D86C0A"/>
    <w:rsid w:val="00D91EA4"/>
    <w:rsid w:val="00DA0566"/>
    <w:rsid w:val="00DA0B8E"/>
    <w:rsid w:val="00DA12A8"/>
    <w:rsid w:val="00DA661B"/>
    <w:rsid w:val="00DA66AE"/>
    <w:rsid w:val="00DA7244"/>
    <w:rsid w:val="00DB209C"/>
    <w:rsid w:val="00DB5F74"/>
    <w:rsid w:val="00DB74BB"/>
    <w:rsid w:val="00DC1D57"/>
    <w:rsid w:val="00DC72E3"/>
    <w:rsid w:val="00DD70AE"/>
    <w:rsid w:val="00DE13E9"/>
    <w:rsid w:val="00DE1CEE"/>
    <w:rsid w:val="00DF1E2E"/>
    <w:rsid w:val="00DF4F20"/>
    <w:rsid w:val="00E02441"/>
    <w:rsid w:val="00E05CBF"/>
    <w:rsid w:val="00E25FE3"/>
    <w:rsid w:val="00E3108B"/>
    <w:rsid w:val="00E336A7"/>
    <w:rsid w:val="00E3377E"/>
    <w:rsid w:val="00E35D2B"/>
    <w:rsid w:val="00E3606E"/>
    <w:rsid w:val="00E41604"/>
    <w:rsid w:val="00E45C18"/>
    <w:rsid w:val="00E55048"/>
    <w:rsid w:val="00E60226"/>
    <w:rsid w:val="00E6088F"/>
    <w:rsid w:val="00E60B1E"/>
    <w:rsid w:val="00E61612"/>
    <w:rsid w:val="00E63938"/>
    <w:rsid w:val="00E74DEC"/>
    <w:rsid w:val="00E91767"/>
    <w:rsid w:val="00E92D7E"/>
    <w:rsid w:val="00E94F07"/>
    <w:rsid w:val="00E96C35"/>
    <w:rsid w:val="00EA0445"/>
    <w:rsid w:val="00EA7268"/>
    <w:rsid w:val="00EA786A"/>
    <w:rsid w:val="00EB5F1C"/>
    <w:rsid w:val="00EC2155"/>
    <w:rsid w:val="00EC52F9"/>
    <w:rsid w:val="00EE1AC8"/>
    <w:rsid w:val="00EE7EE6"/>
    <w:rsid w:val="00EF1F77"/>
    <w:rsid w:val="00EF7840"/>
    <w:rsid w:val="00F01EBE"/>
    <w:rsid w:val="00F17C7B"/>
    <w:rsid w:val="00F17E75"/>
    <w:rsid w:val="00F33BCD"/>
    <w:rsid w:val="00F423E9"/>
    <w:rsid w:val="00F507D6"/>
    <w:rsid w:val="00F57B53"/>
    <w:rsid w:val="00F6050A"/>
    <w:rsid w:val="00F623E8"/>
    <w:rsid w:val="00F652C8"/>
    <w:rsid w:val="00F833C5"/>
    <w:rsid w:val="00F9240E"/>
    <w:rsid w:val="00F9250A"/>
    <w:rsid w:val="00F92E25"/>
    <w:rsid w:val="00F9301B"/>
    <w:rsid w:val="00F9357F"/>
    <w:rsid w:val="00F94C1D"/>
    <w:rsid w:val="00F96D59"/>
    <w:rsid w:val="00FA1869"/>
    <w:rsid w:val="00FA2BD1"/>
    <w:rsid w:val="00FB4DA9"/>
    <w:rsid w:val="00FB6A90"/>
    <w:rsid w:val="00FB6E60"/>
    <w:rsid w:val="00FD0865"/>
    <w:rsid w:val="00FD1A56"/>
    <w:rsid w:val="00FD4042"/>
    <w:rsid w:val="00FE4551"/>
    <w:rsid w:val="00FF5057"/>
    <w:rsid w:val="00FF64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B5EFB"/>
  <w15:docId w15:val="{D69A51FA-FBA3-894D-82EF-3F4BAC267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ahoma" w:hAnsi="Calibri" w:cs="Tahoma"/>
        <w:color w:val="000000"/>
        <w:kern w:val="3"/>
        <w:sz w:val="24"/>
        <w:szCs w:val="24"/>
        <w:lang w:val="en-GB"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CBF"/>
    <w:rPr>
      <w:sz w:val="30"/>
    </w:rPr>
  </w:style>
  <w:style w:type="paragraph" w:styleId="Heading1">
    <w:name w:val="heading 1"/>
    <w:basedOn w:val="Heading"/>
    <w:next w:val="Textbody"/>
    <w:uiPriority w:val="9"/>
    <w:qFormat/>
    <w:rsid w:val="00947A92"/>
    <w:pPr>
      <w:outlineLvl w:val="0"/>
    </w:pPr>
    <w:rPr>
      <w:rFonts w:asciiTheme="minorHAnsi" w:eastAsia="Times New Roman" w:hAnsiTheme="minorHAnsi" w:cs="Times New Roman"/>
      <w:b/>
      <w:bCs/>
      <w:color w:val="000000" w:themeColor="text1"/>
      <w:sz w:val="56"/>
      <w:szCs w:val="36"/>
    </w:rPr>
  </w:style>
  <w:style w:type="paragraph" w:styleId="Heading2">
    <w:name w:val="heading 2"/>
    <w:basedOn w:val="Heading"/>
    <w:next w:val="Textbody"/>
    <w:uiPriority w:val="9"/>
    <w:unhideWhenUsed/>
    <w:qFormat/>
    <w:rsid w:val="00244942"/>
    <w:pPr>
      <w:spacing w:before="200"/>
      <w:outlineLvl w:val="1"/>
    </w:pPr>
    <w:rPr>
      <w:b/>
      <w:bCs/>
      <w:color w:val="2F5496" w:themeColor="accent1" w:themeShade="BF"/>
      <w:sz w:val="36"/>
      <w:szCs w:val="32"/>
    </w:rPr>
  </w:style>
  <w:style w:type="paragraph" w:styleId="Heading3">
    <w:name w:val="heading 3"/>
    <w:basedOn w:val="Normal"/>
    <w:next w:val="Normal"/>
    <w:link w:val="Heading3Char"/>
    <w:uiPriority w:val="9"/>
    <w:unhideWhenUsed/>
    <w:qFormat/>
    <w:rsid w:val="00DF1E2E"/>
    <w:pPr>
      <w:keepNext/>
      <w:keepLines/>
      <w:spacing w:before="40"/>
      <w:outlineLvl w:val="2"/>
    </w:pPr>
    <w:rPr>
      <w:rFonts w:asciiTheme="minorHAnsi" w:eastAsiaTheme="majorEastAsia" w:hAnsiTheme="minorHAnsi" w:cs="Mangal"/>
      <w:b/>
      <w:color w:val="2F5496" w:themeColor="accent1" w:themeShade="BF"/>
      <w:szCs w:val="2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CODE">
    <w:name w:val="CODE"/>
    <w:basedOn w:val="Standard"/>
    <w:pPr>
      <w:shd w:val="clear" w:color="auto" w:fill="333333"/>
      <w:spacing w:before="360" w:after="240"/>
    </w:pPr>
    <w:rPr>
      <w:rFonts w:ascii="Liberation Mono" w:eastAsia="Liberation Mono" w:hAnsi="Liberation Mono" w:cs="Liberation Mono"/>
      <w:color w:val="77BC65"/>
    </w:rPr>
  </w:style>
  <w:style w:type="paragraph" w:customStyle="1" w:styleId="Heading">
    <w:name w:val="Heading"/>
    <w:basedOn w:val="Standard"/>
    <w:next w:val="Textbody"/>
    <w:pPr>
      <w:keepNext/>
      <w:spacing w:before="240" w:after="120"/>
    </w:pPr>
    <w:rPr>
      <w:rFonts w:ascii="Liberation Sans" w:eastAsia="PingFang SC" w:hAnsi="Liberation Sans" w:cs="Arial Unicode MS"/>
      <w:sz w:val="28"/>
      <w:szCs w:val="28"/>
    </w:rPr>
  </w:style>
  <w:style w:type="paragraph" w:customStyle="1" w:styleId="Textbody">
    <w:name w:val="Text body"/>
    <w:basedOn w:val="Standard"/>
    <w:pPr>
      <w:spacing w:after="140" w:line="276" w:lineRule="auto"/>
    </w:pPr>
  </w:style>
  <w:style w:type="paragraph" w:customStyle="1" w:styleId="HeaderandFooter">
    <w:name w:val="Header and Footer"/>
    <w:basedOn w:val="Standard"/>
    <w:pPr>
      <w:suppressLineNumbers/>
      <w:tabs>
        <w:tab w:val="center" w:pos="4819"/>
        <w:tab w:val="right" w:pos="9638"/>
      </w:tabs>
    </w:pPr>
  </w:style>
  <w:style w:type="paragraph" w:styleId="Footer">
    <w:name w:val="footer"/>
    <w:basedOn w:val="HeaderandFooter"/>
  </w:style>
  <w:style w:type="paragraph" w:customStyle="1" w:styleId="TableContents">
    <w:name w:val="Table Contents"/>
    <w:basedOn w:val="Standard"/>
    <w:pPr>
      <w:suppressLineNumbers/>
    </w:pPr>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styleId="Strong">
    <w:name w:val="Strong"/>
    <w:aliases w:val="Heading 3 ."/>
    <w:basedOn w:val="DefaultParagraphFont"/>
    <w:uiPriority w:val="22"/>
    <w:qFormat/>
    <w:rsid w:val="00B32103"/>
    <w:rPr>
      <w:rFonts w:asciiTheme="minorHAnsi" w:hAnsiTheme="minorHAnsi"/>
      <w:b/>
      <w:bCs/>
      <w:sz w:val="30"/>
      <w:u w:val="single"/>
    </w:rPr>
  </w:style>
  <w:style w:type="character" w:customStyle="1" w:styleId="Heading3Char">
    <w:name w:val="Heading 3 Char"/>
    <w:basedOn w:val="DefaultParagraphFont"/>
    <w:link w:val="Heading3"/>
    <w:uiPriority w:val="9"/>
    <w:rsid w:val="00DF1E2E"/>
    <w:rPr>
      <w:rFonts w:asciiTheme="minorHAnsi" w:eastAsiaTheme="majorEastAsia" w:hAnsiTheme="minorHAnsi" w:cs="Mangal"/>
      <w:b/>
      <w:color w:val="2F5496" w:themeColor="accent1" w:themeShade="BF"/>
      <w:sz w:val="30"/>
      <w:szCs w:val="21"/>
      <w:u w:val="single"/>
    </w:rPr>
  </w:style>
  <w:style w:type="paragraph" w:styleId="ListParagraph">
    <w:name w:val="List Paragraph"/>
    <w:basedOn w:val="Normal"/>
    <w:uiPriority w:val="34"/>
    <w:qFormat/>
    <w:rsid w:val="00E02441"/>
    <w:pPr>
      <w:ind w:left="720"/>
      <w:contextualSpacing/>
    </w:pPr>
    <w:rPr>
      <w:rFonts w:cs="Mangal"/>
    </w:rPr>
  </w:style>
  <w:style w:type="character" w:styleId="Hyperlink">
    <w:name w:val="Hyperlink"/>
    <w:basedOn w:val="DefaultParagraphFont"/>
    <w:uiPriority w:val="99"/>
    <w:unhideWhenUsed/>
    <w:rsid w:val="00495650"/>
    <w:rPr>
      <w:color w:val="0563C1" w:themeColor="hyperlink"/>
      <w:u w:val="single"/>
    </w:rPr>
  </w:style>
  <w:style w:type="character" w:styleId="UnresolvedMention">
    <w:name w:val="Unresolved Mention"/>
    <w:basedOn w:val="DefaultParagraphFont"/>
    <w:uiPriority w:val="99"/>
    <w:semiHidden/>
    <w:unhideWhenUsed/>
    <w:rsid w:val="00495650"/>
    <w:rPr>
      <w:color w:val="605E5C"/>
      <w:shd w:val="clear" w:color="auto" w:fill="E1DFDD"/>
    </w:rPr>
  </w:style>
  <w:style w:type="paragraph" w:styleId="Title">
    <w:name w:val="Title"/>
    <w:aliases w:val="Code"/>
    <w:basedOn w:val="BodyText"/>
    <w:next w:val="BodyText"/>
    <w:link w:val="TitleChar"/>
    <w:uiPriority w:val="10"/>
    <w:qFormat/>
    <w:rsid w:val="00256299"/>
    <w:pPr>
      <w:contextualSpacing/>
    </w:pPr>
    <w:rPr>
      <w:rFonts w:ascii="Andale Mono" w:eastAsiaTheme="majorEastAsia" w:hAnsi="Andale Mono"/>
      <w:color w:val="538135" w:themeColor="accent6" w:themeShade="BF"/>
      <w:spacing w:val="-10"/>
      <w:kern w:val="28"/>
      <w:szCs w:val="50"/>
    </w:rPr>
  </w:style>
  <w:style w:type="character" w:customStyle="1" w:styleId="TitleChar">
    <w:name w:val="Title Char"/>
    <w:aliases w:val="Code Char"/>
    <w:basedOn w:val="DefaultParagraphFont"/>
    <w:link w:val="Title"/>
    <w:uiPriority w:val="10"/>
    <w:rsid w:val="00F17C7B"/>
    <w:rPr>
      <w:rFonts w:ascii="Andale Mono" w:eastAsiaTheme="majorEastAsia" w:hAnsi="Andale Mono" w:cs="Mangal"/>
      <w:color w:val="538135" w:themeColor="accent6" w:themeShade="BF"/>
      <w:spacing w:val="-10"/>
      <w:kern w:val="28"/>
      <w:sz w:val="30"/>
      <w:szCs w:val="50"/>
    </w:rPr>
  </w:style>
  <w:style w:type="paragraph" w:styleId="BodyText">
    <w:name w:val="Body Text"/>
    <w:basedOn w:val="Normal"/>
    <w:link w:val="BodyTextChar"/>
    <w:uiPriority w:val="99"/>
    <w:unhideWhenUsed/>
    <w:rsid w:val="00F17C7B"/>
    <w:pPr>
      <w:spacing w:after="120"/>
    </w:pPr>
    <w:rPr>
      <w:rFonts w:cs="Mangal"/>
    </w:rPr>
  </w:style>
  <w:style w:type="character" w:customStyle="1" w:styleId="BodyTextChar">
    <w:name w:val="Body Text Char"/>
    <w:basedOn w:val="DefaultParagraphFont"/>
    <w:link w:val="BodyText"/>
    <w:uiPriority w:val="99"/>
    <w:rsid w:val="00F17C7B"/>
    <w:rPr>
      <w:rFonts w:cs="Mangal"/>
      <w:sz w:val="30"/>
    </w:rPr>
  </w:style>
  <w:style w:type="paragraph" w:styleId="Header">
    <w:name w:val="header"/>
    <w:basedOn w:val="Normal"/>
    <w:link w:val="HeaderChar"/>
    <w:uiPriority w:val="99"/>
    <w:unhideWhenUsed/>
    <w:rsid w:val="006F38A3"/>
    <w:pPr>
      <w:tabs>
        <w:tab w:val="center" w:pos="4513"/>
        <w:tab w:val="right" w:pos="9026"/>
      </w:tabs>
    </w:pPr>
    <w:rPr>
      <w:rFonts w:cs="Mangal"/>
    </w:rPr>
  </w:style>
  <w:style w:type="character" w:customStyle="1" w:styleId="HeaderChar">
    <w:name w:val="Header Char"/>
    <w:basedOn w:val="DefaultParagraphFont"/>
    <w:link w:val="Header"/>
    <w:uiPriority w:val="99"/>
    <w:rsid w:val="006F38A3"/>
    <w:rPr>
      <w:rFonts w:cs="Mangal"/>
      <w:sz w:val="30"/>
    </w:rPr>
  </w:style>
  <w:style w:type="character" w:styleId="HTMLCode">
    <w:name w:val="HTML Code"/>
    <w:basedOn w:val="DefaultParagraphFont"/>
    <w:uiPriority w:val="99"/>
    <w:semiHidden/>
    <w:unhideWhenUsed/>
    <w:rsid w:val="00033A57"/>
    <w:rPr>
      <w:rFonts w:ascii="Courier New" w:eastAsia="Times New Roman" w:hAnsi="Courier New" w:cs="Courier New"/>
      <w:sz w:val="20"/>
      <w:szCs w:val="20"/>
    </w:rPr>
  </w:style>
  <w:style w:type="paragraph" w:customStyle="1" w:styleId="code-line">
    <w:name w:val="code-line"/>
    <w:basedOn w:val="Normal"/>
    <w:rsid w:val="00033A57"/>
    <w:pPr>
      <w:widowControl/>
      <w:suppressAutoHyphens w:val="0"/>
      <w:autoSpaceDN/>
      <w:spacing w:before="100" w:beforeAutospacing="1" w:after="100" w:afterAutospacing="1"/>
      <w:textAlignment w:val="auto"/>
    </w:pPr>
    <w:rPr>
      <w:rFonts w:ascii="Times New Roman" w:eastAsia="Times New Roman" w:hAnsi="Times New Roman" w:cs="Times New Roman"/>
      <w:color w:val="auto"/>
      <w:kern w:val="0"/>
      <w:sz w:val="24"/>
      <w:lang w:eastAsia="en-GB" w:bidi="ar-SA"/>
    </w:rPr>
  </w:style>
  <w:style w:type="character" w:styleId="FollowedHyperlink">
    <w:name w:val="FollowedHyperlink"/>
    <w:basedOn w:val="DefaultParagraphFont"/>
    <w:uiPriority w:val="99"/>
    <w:semiHidden/>
    <w:unhideWhenUsed/>
    <w:rsid w:val="00761BD2"/>
    <w:rPr>
      <w:color w:val="954F72" w:themeColor="followedHyperlink"/>
      <w:u w:val="single"/>
    </w:rPr>
  </w:style>
  <w:style w:type="paragraph" w:styleId="Revision">
    <w:name w:val="Revision"/>
    <w:hidden/>
    <w:uiPriority w:val="99"/>
    <w:semiHidden/>
    <w:rsid w:val="007730ED"/>
    <w:pPr>
      <w:widowControl/>
      <w:suppressAutoHyphens w:val="0"/>
      <w:autoSpaceDN/>
      <w:textAlignment w:val="auto"/>
    </w:pPr>
    <w:rPr>
      <w:rFonts w:cs="Mangal"/>
      <w:sz w:val="30"/>
    </w:rPr>
  </w:style>
  <w:style w:type="table" w:styleId="TableGrid">
    <w:name w:val="Table Grid"/>
    <w:basedOn w:val="TableNormal"/>
    <w:uiPriority w:val="39"/>
    <w:rsid w:val="00021B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142035">
      <w:bodyDiv w:val="1"/>
      <w:marLeft w:val="0"/>
      <w:marRight w:val="0"/>
      <w:marTop w:val="0"/>
      <w:marBottom w:val="0"/>
      <w:divBdr>
        <w:top w:val="none" w:sz="0" w:space="0" w:color="auto"/>
        <w:left w:val="none" w:sz="0" w:space="0" w:color="auto"/>
        <w:bottom w:val="none" w:sz="0" w:space="0" w:color="auto"/>
        <w:right w:val="none" w:sz="0" w:space="0" w:color="auto"/>
      </w:divBdr>
    </w:div>
    <w:div w:id="808209191">
      <w:bodyDiv w:val="1"/>
      <w:marLeft w:val="0"/>
      <w:marRight w:val="0"/>
      <w:marTop w:val="0"/>
      <w:marBottom w:val="0"/>
      <w:divBdr>
        <w:top w:val="none" w:sz="0" w:space="0" w:color="auto"/>
        <w:left w:val="none" w:sz="0" w:space="0" w:color="auto"/>
        <w:bottom w:val="none" w:sz="0" w:space="0" w:color="auto"/>
        <w:right w:val="none" w:sz="0" w:space="0" w:color="auto"/>
      </w:divBdr>
      <w:divsChild>
        <w:div w:id="115486161">
          <w:marLeft w:val="0"/>
          <w:marRight w:val="0"/>
          <w:marTop w:val="0"/>
          <w:marBottom w:val="0"/>
          <w:divBdr>
            <w:top w:val="none" w:sz="0" w:space="0" w:color="auto"/>
            <w:left w:val="none" w:sz="0" w:space="0" w:color="auto"/>
            <w:bottom w:val="none" w:sz="0" w:space="0" w:color="auto"/>
            <w:right w:val="none" w:sz="0" w:space="0" w:color="auto"/>
          </w:divBdr>
          <w:divsChild>
            <w:div w:id="671764588">
              <w:marLeft w:val="0"/>
              <w:marRight w:val="0"/>
              <w:marTop w:val="0"/>
              <w:marBottom w:val="0"/>
              <w:divBdr>
                <w:top w:val="none" w:sz="0" w:space="0" w:color="auto"/>
                <w:left w:val="none" w:sz="0" w:space="0" w:color="auto"/>
                <w:bottom w:val="none" w:sz="0" w:space="0" w:color="auto"/>
                <w:right w:val="none" w:sz="0" w:space="0" w:color="auto"/>
              </w:divBdr>
            </w:div>
            <w:div w:id="1424105652">
              <w:marLeft w:val="0"/>
              <w:marRight w:val="0"/>
              <w:marTop w:val="0"/>
              <w:marBottom w:val="0"/>
              <w:divBdr>
                <w:top w:val="none" w:sz="0" w:space="0" w:color="auto"/>
                <w:left w:val="none" w:sz="0" w:space="0" w:color="auto"/>
                <w:bottom w:val="none" w:sz="0" w:space="0" w:color="auto"/>
                <w:right w:val="none" w:sz="0" w:space="0" w:color="auto"/>
              </w:divBdr>
            </w:div>
            <w:div w:id="51939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5.wmf"/><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hyperlink" Target="https://drive.google.com/file/d/14C71e82aU45I4nZDnsftCJ-rCywMbGSl/view?usp=drive_link" TargetMode="External"/><Relationship Id="rId84" Type="http://schemas.openxmlformats.org/officeDocument/2006/relationships/image" Target="media/image57.png"/><Relationship Id="rId89" Type="http://schemas.openxmlformats.org/officeDocument/2006/relationships/hyperlink" Target="https://drive.google.com/file/d/14x8TmlIl8jKYmk9Qjulx7LAkD0tHa7Ua/view?usp=drive_link" TargetMode="External"/><Relationship Id="rId16" Type="http://schemas.openxmlformats.org/officeDocument/2006/relationships/oleObject" Target="embeddings/oleObject2.bin"/><Relationship Id="rId11" Type="http://schemas.openxmlformats.org/officeDocument/2006/relationships/hyperlink" Target="https://www.youtube.com/watch?v=tfgcT7P_5os&amp;t=62s" TargetMode="External"/><Relationship Id="rId32" Type="http://schemas.openxmlformats.org/officeDocument/2006/relationships/oleObject" Target="embeddings/oleObject10.bin"/><Relationship Id="rId37" Type="http://schemas.openxmlformats.org/officeDocument/2006/relationships/image" Target="media/image14.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8.png"/><Relationship Id="rId79" Type="http://schemas.openxmlformats.org/officeDocument/2006/relationships/image" Target="media/image52.png"/><Relationship Id="rId5" Type="http://schemas.openxmlformats.org/officeDocument/2006/relationships/footnotes" Target="footnotes.xml"/><Relationship Id="rId90" Type="http://schemas.openxmlformats.org/officeDocument/2006/relationships/image" Target="media/image61.png"/><Relationship Id="rId95" Type="http://schemas.microsoft.com/office/2011/relationships/people" Target="people.xml"/><Relationship Id="rId22" Type="http://schemas.openxmlformats.org/officeDocument/2006/relationships/oleObject" Target="embeddings/oleObject5.bin"/><Relationship Id="rId27" Type="http://schemas.openxmlformats.org/officeDocument/2006/relationships/image" Target="media/image8.wmf"/><Relationship Id="rId43" Type="http://schemas.openxmlformats.org/officeDocument/2006/relationships/hyperlink" Target="https://www.pyga.me/docs" TargetMode="External"/><Relationship Id="rId48" Type="http://schemas.openxmlformats.org/officeDocument/2006/relationships/image" Target="media/image24.png"/><Relationship Id="rId64" Type="http://schemas.openxmlformats.org/officeDocument/2006/relationships/hyperlink" Target="https://drive.google.com/file/d/1rsIVOmUg2PJ5HekNwQeb5ymmcReF4THN/view?usp=drive_link" TargetMode="External"/><Relationship Id="rId69" Type="http://schemas.openxmlformats.org/officeDocument/2006/relationships/image" Target="media/image43.png"/><Relationship Id="rId8" Type="http://schemas.openxmlformats.org/officeDocument/2006/relationships/hyperlink" Target="https://geekflare.com/python-game-development-libraries-frameworks/" TargetMode="External"/><Relationship Id="rId51" Type="http://schemas.openxmlformats.org/officeDocument/2006/relationships/image" Target="media/image27.png"/><Relationship Id="rId72" Type="http://schemas.openxmlformats.org/officeDocument/2006/relationships/image" Target="media/image46.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yperlink" Target="https://drive.google.com/file/d/11PVkdxy5DVjoaSnns7CypnW7Pe5-l2Tl/view?usp=drive_link" TargetMode="External"/><Relationship Id="rId17" Type="http://schemas.openxmlformats.org/officeDocument/2006/relationships/image" Target="media/image3.wmf"/><Relationship Id="rId25" Type="http://schemas.openxmlformats.org/officeDocument/2006/relationships/image" Target="media/image7.wmf"/><Relationship Id="rId33" Type="http://schemas.openxmlformats.org/officeDocument/2006/relationships/image" Target="media/image11.wmf"/><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oleObject" Target="embeddings/oleObject4.bin"/><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6.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wmf"/><Relationship Id="rId23" Type="http://schemas.openxmlformats.org/officeDocument/2006/relationships/image" Target="media/image6.wmf"/><Relationship Id="rId28" Type="http://schemas.openxmlformats.org/officeDocument/2006/relationships/oleObject" Target="embeddings/oleObject8.bin"/><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s://drive.google.com/file/d/1vix8xcF-g4lRpyzrFqKX_YiRPsHLKbiV/view?usp=drive_link" TargetMode="External"/><Relationship Id="rId31" Type="http://schemas.openxmlformats.org/officeDocument/2006/relationships/image" Target="media/image10.wmf"/><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yperlink" Target="https://drive.google.com/file/d/1gQfry-BVCYTAtuLjvyaWSlnBKic7sTk7/view?usp=drive_link"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rive.google.com/file/d/1VF03cVP2xV6kSCA_54Ucrns5NLPGiZRU/view?usp=drive_link" TargetMode="External"/><Relationship Id="rId13" Type="http://schemas.openxmlformats.org/officeDocument/2006/relationships/image" Target="media/image1.wmf"/><Relationship Id="rId18" Type="http://schemas.openxmlformats.org/officeDocument/2006/relationships/oleObject" Target="embeddings/oleObject3.bin"/><Relationship Id="rId39" Type="http://schemas.openxmlformats.org/officeDocument/2006/relationships/image" Target="media/image16.png"/><Relationship Id="rId34" Type="http://schemas.openxmlformats.org/officeDocument/2006/relationships/oleObject" Target="embeddings/oleObject11.bin"/><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https://drive.google.com/file/d/11PVkdxy5DVjoaSnns7CypnW7Pe5-l2Tl/view?usp=drive_link" TargetMode="External"/><Relationship Id="rId7" Type="http://schemas.openxmlformats.org/officeDocument/2006/relationships/hyperlink" Target="https://www.statista.com/statistics/300513/gaming-by-demographic-group-uk/" TargetMode="External"/><Relationship Id="rId71" Type="http://schemas.openxmlformats.org/officeDocument/2006/relationships/image" Target="media/image45.png"/><Relationship Id="rId92" Type="http://schemas.openxmlformats.org/officeDocument/2006/relationships/hyperlink" Target="https://drive.google.com/file/d/1WyyRVfwBgOnxXU7Vuy51nteYcn8bY3du/view?usp=drive_link" TargetMode="External"/><Relationship Id="rId2" Type="http://schemas.openxmlformats.org/officeDocument/2006/relationships/styles" Target="styles.xml"/><Relationship Id="rId29" Type="http://schemas.openxmlformats.org/officeDocument/2006/relationships/image" Target="media/image9.wmf"/><Relationship Id="rId24" Type="http://schemas.openxmlformats.org/officeDocument/2006/relationships/oleObject" Target="embeddings/oleObject6.bin"/><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59.png"/><Relationship Id="rId61" Type="http://schemas.openxmlformats.org/officeDocument/2006/relationships/image" Target="media/image37.png"/><Relationship Id="rId82" Type="http://schemas.openxmlformats.org/officeDocument/2006/relationships/image" Target="media/image55.png"/><Relationship Id="rId19" Type="http://schemas.openxmlformats.org/officeDocument/2006/relationships/image" Target="media/image4.wmf"/><Relationship Id="rId14" Type="http://schemas.openxmlformats.org/officeDocument/2006/relationships/oleObject" Target="embeddings/oleObject1.bin"/><Relationship Id="rId30" Type="http://schemas.openxmlformats.org/officeDocument/2006/relationships/oleObject" Target="embeddings/oleObject9.bin"/><Relationship Id="rId35" Type="http://schemas.openxmlformats.org/officeDocument/2006/relationships/image" Target="media/image12.jpg"/><Relationship Id="rId56" Type="http://schemas.openxmlformats.org/officeDocument/2006/relationships/image" Target="media/image32.png"/><Relationship Id="rId7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370</TotalTime>
  <Pages>58</Pages>
  <Words>10334</Words>
  <Characters>58905</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Archie Atherton 19114985</cp:lastModifiedBy>
  <cp:revision>157</cp:revision>
  <dcterms:created xsi:type="dcterms:W3CDTF">2024-02-24T17:19:00Z</dcterms:created>
  <dcterms:modified xsi:type="dcterms:W3CDTF">2024-03-03T20:00:00Z</dcterms:modified>
</cp:coreProperties>
</file>