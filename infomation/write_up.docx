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74560346"/>
        <w:docPartObj>
          <w:docPartGallery w:val="Table of Contents"/>
          <w:docPartUnique/>
        </w:docPartObj>
      </w:sdtPr>
      <w:sdtEndPr>
        <w:rPr>
          <w:rFonts w:ascii="Calibri" w:eastAsia="Tahoma" w:hAnsi="Calibri" w:cs="Tahoma"/>
          <w:noProof/>
          <w:color w:val="000000"/>
          <w:sz w:val="30"/>
          <w:szCs w:val="24"/>
        </w:rPr>
      </w:sdtEndPr>
      <w:sdtContent>
        <w:p w14:paraId="782B259A" w14:textId="6FA99253" w:rsidR="00D57A39" w:rsidRDefault="00D57A39" w:rsidP="00D57A39">
          <w:pPr>
            <w:pStyle w:val="Heading1"/>
          </w:pPr>
          <w:r>
            <w:t>Table of Contents</w:t>
          </w:r>
        </w:p>
        <w:p w14:paraId="63706B31" w14:textId="714DB459" w:rsidR="00D57A39" w:rsidRDefault="00D57A39">
          <w:pPr>
            <w:pStyle w:val="TOC1"/>
            <w:tabs>
              <w:tab w:val="right" w:leader="dot" w:pos="9628"/>
            </w:tabs>
            <w:rPr>
              <w:noProof/>
            </w:rPr>
          </w:pPr>
          <w:r>
            <w:rPr>
              <w:b w:val="0"/>
              <w:bCs w:val="0"/>
            </w:rPr>
            <w:fldChar w:fldCharType="begin"/>
          </w:r>
          <w:r>
            <w:instrText xml:space="preserve"> TOC \o "1-3" \h \z \u </w:instrText>
          </w:r>
          <w:r>
            <w:rPr>
              <w:b w:val="0"/>
              <w:bCs w:val="0"/>
            </w:rPr>
            <w:fldChar w:fldCharType="separate"/>
          </w:r>
          <w:hyperlink w:anchor="_Toc160434162" w:history="1">
            <w:r w:rsidRPr="00FD3BE4">
              <w:rPr>
                <w:rStyle w:val="Hyperlink"/>
                <w:noProof/>
              </w:rPr>
              <w:t>Contents</w:t>
            </w:r>
            <w:r>
              <w:rPr>
                <w:noProof/>
                <w:webHidden/>
              </w:rPr>
              <w:tab/>
            </w:r>
            <w:r>
              <w:rPr>
                <w:noProof/>
                <w:webHidden/>
              </w:rPr>
              <w:fldChar w:fldCharType="begin"/>
            </w:r>
            <w:r>
              <w:rPr>
                <w:noProof/>
                <w:webHidden/>
              </w:rPr>
              <w:instrText xml:space="preserve"> PAGEREF _Toc160434162 \h </w:instrText>
            </w:r>
            <w:r>
              <w:rPr>
                <w:noProof/>
                <w:webHidden/>
              </w:rPr>
            </w:r>
            <w:r>
              <w:rPr>
                <w:noProof/>
                <w:webHidden/>
              </w:rPr>
              <w:fldChar w:fldCharType="separate"/>
            </w:r>
            <w:r>
              <w:rPr>
                <w:noProof/>
                <w:webHidden/>
              </w:rPr>
              <w:t>1</w:t>
            </w:r>
            <w:r>
              <w:rPr>
                <w:noProof/>
                <w:webHidden/>
              </w:rPr>
              <w:fldChar w:fldCharType="end"/>
            </w:r>
          </w:hyperlink>
        </w:p>
        <w:p w14:paraId="6ACD18A8" w14:textId="1FE80E56" w:rsidR="00D57A39" w:rsidRDefault="00D57A39">
          <w:pPr>
            <w:pStyle w:val="TOC1"/>
            <w:tabs>
              <w:tab w:val="right" w:leader="dot" w:pos="9628"/>
            </w:tabs>
            <w:rPr>
              <w:noProof/>
            </w:rPr>
          </w:pPr>
          <w:hyperlink w:anchor="_Toc160434163" w:history="1">
            <w:r w:rsidRPr="00FD3BE4">
              <w:rPr>
                <w:rStyle w:val="Hyperlink"/>
                <w:noProof/>
              </w:rPr>
              <w:t>Analysis</w:t>
            </w:r>
            <w:r>
              <w:rPr>
                <w:noProof/>
                <w:webHidden/>
              </w:rPr>
              <w:tab/>
            </w:r>
            <w:r>
              <w:rPr>
                <w:noProof/>
                <w:webHidden/>
              </w:rPr>
              <w:fldChar w:fldCharType="begin"/>
            </w:r>
            <w:r>
              <w:rPr>
                <w:noProof/>
                <w:webHidden/>
              </w:rPr>
              <w:instrText xml:space="preserve"> PAGEREF _Toc160434163 \h </w:instrText>
            </w:r>
            <w:r>
              <w:rPr>
                <w:noProof/>
                <w:webHidden/>
              </w:rPr>
            </w:r>
            <w:r>
              <w:rPr>
                <w:noProof/>
                <w:webHidden/>
              </w:rPr>
              <w:fldChar w:fldCharType="separate"/>
            </w:r>
            <w:r>
              <w:rPr>
                <w:noProof/>
                <w:webHidden/>
              </w:rPr>
              <w:t>1</w:t>
            </w:r>
            <w:r>
              <w:rPr>
                <w:noProof/>
                <w:webHidden/>
              </w:rPr>
              <w:fldChar w:fldCharType="end"/>
            </w:r>
          </w:hyperlink>
        </w:p>
        <w:p w14:paraId="5937C769" w14:textId="6E5E9F7C" w:rsidR="00D57A39" w:rsidRDefault="00D57A39">
          <w:pPr>
            <w:pStyle w:val="TOC2"/>
            <w:tabs>
              <w:tab w:val="right" w:leader="dot" w:pos="9628"/>
            </w:tabs>
            <w:rPr>
              <w:noProof/>
            </w:rPr>
          </w:pPr>
          <w:hyperlink w:anchor="_Toc160434164" w:history="1">
            <w:r w:rsidRPr="00FD3BE4">
              <w:rPr>
                <w:rStyle w:val="Hyperlink"/>
                <w:noProof/>
              </w:rPr>
              <w:t>Problem specification</w:t>
            </w:r>
            <w:r>
              <w:rPr>
                <w:noProof/>
                <w:webHidden/>
              </w:rPr>
              <w:tab/>
            </w:r>
            <w:r>
              <w:rPr>
                <w:noProof/>
                <w:webHidden/>
              </w:rPr>
              <w:fldChar w:fldCharType="begin"/>
            </w:r>
            <w:r>
              <w:rPr>
                <w:noProof/>
                <w:webHidden/>
              </w:rPr>
              <w:instrText xml:space="preserve"> PAGEREF _Toc160434164 \h </w:instrText>
            </w:r>
            <w:r>
              <w:rPr>
                <w:noProof/>
                <w:webHidden/>
              </w:rPr>
            </w:r>
            <w:r>
              <w:rPr>
                <w:noProof/>
                <w:webHidden/>
              </w:rPr>
              <w:fldChar w:fldCharType="separate"/>
            </w:r>
            <w:r>
              <w:rPr>
                <w:noProof/>
                <w:webHidden/>
              </w:rPr>
              <w:t>1</w:t>
            </w:r>
            <w:r>
              <w:rPr>
                <w:noProof/>
                <w:webHidden/>
              </w:rPr>
              <w:fldChar w:fldCharType="end"/>
            </w:r>
          </w:hyperlink>
        </w:p>
        <w:p w14:paraId="4BE9F404" w14:textId="4CFC28AF" w:rsidR="00D57A39" w:rsidRDefault="00D57A39">
          <w:pPr>
            <w:pStyle w:val="TOC2"/>
            <w:tabs>
              <w:tab w:val="right" w:leader="dot" w:pos="9628"/>
            </w:tabs>
            <w:rPr>
              <w:noProof/>
            </w:rPr>
          </w:pPr>
          <w:hyperlink w:anchor="_Toc160434165" w:history="1">
            <w:r w:rsidRPr="00FD3BE4">
              <w:rPr>
                <w:rStyle w:val="Hyperlink"/>
                <w:noProof/>
              </w:rPr>
              <w:t>Stakeholders</w:t>
            </w:r>
            <w:r>
              <w:rPr>
                <w:noProof/>
                <w:webHidden/>
              </w:rPr>
              <w:tab/>
            </w:r>
            <w:r>
              <w:rPr>
                <w:noProof/>
                <w:webHidden/>
              </w:rPr>
              <w:fldChar w:fldCharType="begin"/>
            </w:r>
            <w:r>
              <w:rPr>
                <w:noProof/>
                <w:webHidden/>
              </w:rPr>
              <w:instrText xml:space="preserve"> PAGEREF _Toc160434165 \h </w:instrText>
            </w:r>
            <w:r>
              <w:rPr>
                <w:noProof/>
                <w:webHidden/>
              </w:rPr>
            </w:r>
            <w:r>
              <w:rPr>
                <w:noProof/>
                <w:webHidden/>
              </w:rPr>
              <w:fldChar w:fldCharType="separate"/>
            </w:r>
            <w:r>
              <w:rPr>
                <w:noProof/>
                <w:webHidden/>
              </w:rPr>
              <w:t>1</w:t>
            </w:r>
            <w:r>
              <w:rPr>
                <w:noProof/>
                <w:webHidden/>
              </w:rPr>
              <w:fldChar w:fldCharType="end"/>
            </w:r>
          </w:hyperlink>
        </w:p>
        <w:p w14:paraId="6943145E" w14:textId="1A5DF7F5" w:rsidR="00D57A39" w:rsidRDefault="00D57A39">
          <w:pPr>
            <w:pStyle w:val="TOC3"/>
            <w:tabs>
              <w:tab w:val="right" w:leader="dot" w:pos="9628"/>
            </w:tabs>
            <w:rPr>
              <w:noProof/>
            </w:rPr>
          </w:pPr>
          <w:hyperlink w:anchor="_Toc160434166" w:history="1">
            <w:r w:rsidRPr="00FD3BE4">
              <w:rPr>
                <w:rStyle w:val="Hyperlink"/>
                <w:noProof/>
              </w:rPr>
              <w:t>Identifying the Target Market Group</w:t>
            </w:r>
            <w:r>
              <w:rPr>
                <w:noProof/>
                <w:webHidden/>
              </w:rPr>
              <w:tab/>
            </w:r>
            <w:r>
              <w:rPr>
                <w:noProof/>
                <w:webHidden/>
              </w:rPr>
              <w:fldChar w:fldCharType="begin"/>
            </w:r>
            <w:r>
              <w:rPr>
                <w:noProof/>
                <w:webHidden/>
              </w:rPr>
              <w:instrText xml:space="preserve"> PAGEREF _Toc160434166 \h </w:instrText>
            </w:r>
            <w:r>
              <w:rPr>
                <w:noProof/>
                <w:webHidden/>
              </w:rPr>
            </w:r>
            <w:r>
              <w:rPr>
                <w:noProof/>
                <w:webHidden/>
              </w:rPr>
              <w:fldChar w:fldCharType="separate"/>
            </w:r>
            <w:r>
              <w:rPr>
                <w:noProof/>
                <w:webHidden/>
              </w:rPr>
              <w:t>1</w:t>
            </w:r>
            <w:r>
              <w:rPr>
                <w:noProof/>
                <w:webHidden/>
              </w:rPr>
              <w:fldChar w:fldCharType="end"/>
            </w:r>
          </w:hyperlink>
        </w:p>
        <w:p w14:paraId="4D714EF6" w14:textId="6FEC13E3" w:rsidR="00D57A39" w:rsidRDefault="00D57A39">
          <w:pPr>
            <w:pStyle w:val="TOC3"/>
            <w:tabs>
              <w:tab w:val="right" w:leader="dot" w:pos="9628"/>
            </w:tabs>
            <w:rPr>
              <w:noProof/>
            </w:rPr>
          </w:pPr>
          <w:hyperlink w:anchor="_Toc160434167" w:history="1">
            <w:r w:rsidRPr="00FD3BE4">
              <w:rPr>
                <w:rStyle w:val="Hyperlink"/>
                <w:rFonts w:eastAsia="Times New Roman"/>
                <w:noProof/>
              </w:rPr>
              <w:t>Users</w:t>
            </w:r>
            <w:r>
              <w:rPr>
                <w:noProof/>
                <w:webHidden/>
              </w:rPr>
              <w:tab/>
            </w:r>
            <w:r>
              <w:rPr>
                <w:noProof/>
                <w:webHidden/>
              </w:rPr>
              <w:fldChar w:fldCharType="begin"/>
            </w:r>
            <w:r>
              <w:rPr>
                <w:noProof/>
                <w:webHidden/>
              </w:rPr>
              <w:instrText xml:space="preserve"> PAGEREF _Toc160434167 \h </w:instrText>
            </w:r>
            <w:r>
              <w:rPr>
                <w:noProof/>
                <w:webHidden/>
              </w:rPr>
            </w:r>
            <w:r>
              <w:rPr>
                <w:noProof/>
                <w:webHidden/>
              </w:rPr>
              <w:fldChar w:fldCharType="separate"/>
            </w:r>
            <w:r>
              <w:rPr>
                <w:noProof/>
                <w:webHidden/>
              </w:rPr>
              <w:t>1</w:t>
            </w:r>
            <w:r>
              <w:rPr>
                <w:noProof/>
                <w:webHidden/>
              </w:rPr>
              <w:fldChar w:fldCharType="end"/>
            </w:r>
          </w:hyperlink>
        </w:p>
        <w:p w14:paraId="0EEF1407" w14:textId="3F4D6446" w:rsidR="00D57A39" w:rsidRDefault="00D57A39">
          <w:pPr>
            <w:pStyle w:val="TOC3"/>
            <w:tabs>
              <w:tab w:val="right" w:leader="dot" w:pos="9628"/>
            </w:tabs>
            <w:rPr>
              <w:noProof/>
            </w:rPr>
          </w:pPr>
          <w:hyperlink w:anchor="_Toc160434168" w:history="1">
            <w:r w:rsidRPr="00FD3BE4">
              <w:rPr>
                <w:rStyle w:val="Hyperlink"/>
                <w:rFonts w:eastAsia="Times New Roman"/>
                <w:noProof/>
              </w:rPr>
              <w:t>Accessibility for different users</w:t>
            </w:r>
            <w:r>
              <w:rPr>
                <w:noProof/>
                <w:webHidden/>
              </w:rPr>
              <w:tab/>
            </w:r>
            <w:r>
              <w:rPr>
                <w:noProof/>
                <w:webHidden/>
              </w:rPr>
              <w:fldChar w:fldCharType="begin"/>
            </w:r>
            <w:r>
              <w:rPr>
                <w:noProof/>
                <w:webHidden/>
              </w:rPr>
              <w:instrText xml:space="preserve"> PAGEREF _Toc160434168 \h </w:instrText>
            </w:r>
            <w:r>
              <w:rPr>
                <w:noProof/>
                <w:webHidden/>
              </w:rPr>
            </w:r>
            <w:r>
              <w:rPr>
                <w:noProof/>
                <w:webHidden/>
              </w:rPr>
              <w:fldChar w:fldCharType="separate"/>
            </w:r>
            <w:r>
              <w:rPr>
                <w:noProof/>
                <w:webHidden/>
              </w:rPr>
              <w:t>2</w:t>
            </w:r>
            <w:r>
              <w:rPr>
                <w:noProof/>
                <w:webHidden/>
              </w:rPr>
              <w:fldChar w:fldCharType="end"/>
            </w:r>
          </w:hyperlink>
        </w:p>
        <w:p w14:paraId="04E01029" w14:textId="78426DB5" w:rsidR="00D57A39" w:rsidRDefault="00D57A39">
          <w:pPr>
            <w:pStyle w:val="TOC3"/>
            <w:tabs>
              <w:tab w:val="right" w:leader="dot" w:pos="9628"/>
            </w:tabs>
            <w:rPr>
              <w:noProof/>
            </w:rPr>
          </w:pPr>
          <w:hyperlink w:anchor="_Toc160434169" w:history="1">
            <w:r w:rsidRPr="00FD3BE4">
              <w:rPr>
                <w:rStyle w:val="Hyperlink"/>
                <w:noProof/>
              </w:rPr>
              <w:t>My sample of the TMG</w:t>
            </w:r>
            <w:r>
              <w:rPr>
                <w:noProof/>
                <w:webHidden/>
              </w:rPr>
              <w:tab/>
            </w:r>
            <w:r>
              <w:rPr>
                <w:noProof/>
                <w:webHidden/>
              </w:rPr>
              <w:fldChar w:fldCharType="begin"/>
            </w:r>
            <w:r>
              <w:rPr>
                <w:noProof/>
                <w:webHidden/>
              </w:rPr>
              <w:instrText xml:space="preserve"> PAGEREF _Toc160434169 \h </w:instrText>
            </w:r>
            <w:r>
              <w:rPr>
                <w:noProof/>
                <w:webHidden/>
              </w:rPr>
            </w:r>
            <w:r>
              <w:rPr>
                <w:noProof/>
                <w:webHidden/>
              </w:rPr>
              <w:fldChar w:fldCharType="separate"/>
            </w:r>
            <w:r>
              <w:rPr>
                <w:noProof/>
                <w:webHidden/>
              </w:rPr>
              <w:t>2</w:t>
            </w:r>
            <w:r>
              <w:rPr>
                <w:noProof/>
                <w:webHidden/>
              </w:rPr>
              <w:fldChar w:fldCharType="end"/>
            </w:r>
          </w:hyperlink>
        </w:p>
        <w:p w14:paraId="22D8B08A" w14:textId="7084D235" w:rsidR="00D57A39" w:rsidRDefault="00D57A39">
          <w:pPr>
            <w:pStyle w:val="TOC2"/>
            <w:tabs>
              <w:tab w:val="right" w:leader="dot" w:pos="9628"/>
            </w:tabs>
            <w:rPr>
              <w:noProof/>
            </w:rPr>
          </w:pPr>
          <w:hyperlink w:anchor="_Toc160434170" w:history="1">
            <w:r w:rsidRPr="00FD3BE4">
              <w:rPr>
                <w:rStyle w:val="Hyperlink"/>
                <w:noProof/>
              </w:rPr>
              <w:t>Why is it suited to a computational solutions</w:t>
            </w:r>
            <w:r>
              <w:rPr>
                <w:noProof/>
                <w:webHidden/>
              </w:rPr>
              <w:tab/>
            </w:r>
            <w:r>
              <w:rPr>
                <w:noProof/>
                <w:webHidden/>
              </w:rPr>
              <w:fldChar w:fldCharType="begin"/>
            </w:r>
            <w:r>
              <w:rPr>
                <w:noProof/>
                <w:webHidden/>
              </w:rPr>
              <w:instrText xml:space="preserve"> PAGEREF _Toc160434170 \h </w:instrText>
            </w:r>
            <w:r>
              <w:rPr>
                <w:noProof/>
                <w:webHidden/>
              </w:rPr>
            </w:r>
            <w:r>
              <w:rPr>
                <w:noProof/>
                <w:webHidden/>
              </w:rPr>
              <w:fldChar w:fldCharType="separate"/>
            </w:r>
            <w:r>
              <w:rPr>
                <w:noProof/>
                <w:webHidden/>
              </w:rPr>
              <w:t>2</w:t>
            </w:r>
            <w:r>
              <w:rPr>
                <w:noProof/>
                <w:webHidden/>
              </w:rPr>
              <w:fldChar w:fldCharType="end"/>
            </w:r>
          </w:hyperlink>
        </w:p>
        <w:p w14:paraId="6DF96816" w14:textId="2D0BC4C4" w:rsidR="00D57A39" w:rsidRDefault="00D57A39">
          <w:pPr>
            <w:pStyle w:val="TOC2"/>
            <w:tabs>
              <w:tab w:val="right" w:leader="dot" w:pos="9628"/>
            </w:tabs>
            <w:rPr>
              <w:noProof/>
            </w:rPr>
          </w:pPr>
          <w:hyperlink w:anchor="_Toc160434171" w:history="1">
            <w:r w:rsidRPr="00FD3BE4">
              <w:rPr>
                <w:rStyle w:val="Hyperlink"/>
                <w:noProof/>
              </w:rPr>
              <w:t>Computational thinking methods used in my game:</w:t>
            </w:r>
            <w:r>
              <w:rPr>
                <w:noProof/>
                <w:webHidden/>
              </w:rPr>
              <w:tab/>
            </w:r>
            <w:r>
              <w:rPr>
                <w:noProof/>
                <w:webHidden/>
              </w:rPr>
              <w:fldChar w:fldCharType="begin"/>
            </w:r>
            <w:r>
              <w:rPr>
                <w:noProof/>
                <w:webHidden/>
              </w:rPr>
              <w:instrText xml:space="preserve"> PAGEREF _Toc160434171 \h </w:instrText>
            </w:r>
            <w:r>
              <w:rPr>
                <w:noProof/>
                <w:webHidden/>
              </w:rPr>
            </w:r>
            <w:r>
              <w:rPr>
                <w:noProof/>
                <w:webHidden/>
              </w:rPr>
              <w:fldChar w:fldCharType="separate"/>
            </w:r>
            <w:r>
              <w:rPr>
                <w:noProof/>
                <w:webHidden/>
              </w:rPr>
              <w:t>2</w:t>
            </w:r>
            <w:r>
              <w:rPr>
                <w:noProof/>
                <w:webHidden/>
              </w:rPr>
              <w:fldChar w:fldCharType="end"/>
            </w:r>
          </w:hyperlink>
        </w:p>
        <w:p w14:paraId="141AF88D" w14:textId="6CA2D53E" w:rsidR="00D57A39" w:rsidRDefault="00D57A39">
          <w:pPr>
            <w:pStyle w:val="TOC3"/>
            <w:tabs>
              <w:tab w:val="right" w:leader="dot" w:pos="9628"/>
            </w:tabs>
            <w:rPr>
              <w:noProof/>
            </w:rPr>
          </w:pPr>
          <w:hyperlink w:anchor="_Toc160434172" w:history="1">
            <w:r w:rsidRPr="00FD3BE4">
              <w:rPr>
                <w:rStyle w:val="Hyperlink"/>
                <w:noProof/>
              </w:rPr>
              <w:t>Decomposition</w:t>
            </w:r>
            <w:r>
              <w:rPr>
                <w:noProof/>
                <w:webHidden/>
              </w:rPr>
              <w:tab/>
            </w:r>
            <w:r>
              <w:rPr>
                <w:noProof/>
                <w:webHidden/>
              </w:rPr>
              <w:fldChar w:fldCharType="begin"/>
            </w:r>
            <w:r>
              <w:rPr>
                <w:noProof/>
                <w:webHidden/>
              </w:rPr>
              <w:instrText xml:space="preserve"> PAGEREF _Toc160434172 \h </w:instrText>
            </w:r>
            <w:r>
              <w:rPr>
                <w:noProof/>
                <w:webHidden/>
              </w:rPr>
            </w:r>
            <w:r>
              <w:rPr>
                <w:noProof/>
                <w:webHidden/>
              </w:rPr>
              <w:fldChar w:fldCharType="separate"/>
            </w:r>
            <w:r>
              <w:rPr>
                <w:noProof/>
                <w:webHidden/>
              </w:rPr>
              <w:t>2</w:t>
            </w:r>
            <w:r>
              <w:rPr>
                <w:noProof/>
                <w:webHidden/>
              </w:rPr>
              <w:fldChar w:fldCharType="end"/>
            </w:r>
          </w:hyperlink>
        </w:p>
        <w:p w14:paraId="69BDE3B4" w14:textId="42E3C9C8" w:rsidR="00D57A39" w:rsidRDefault="00D57A39">
          <w:pPr>
            <w:pStyle w:val="TOC3"/>
            <w:tabs>
              <w:tab w:val="right" w:leader="dot" w:pos="9628"/>
            </w:tabs>
            <w:rPr>
              <w:noProof/>
            </w:rPr>
          </w:pPr>
          <w:hyperlink w:anchor="_Toc160434173" w:history="1">
            <w:r w:rsidRPr="00FD3BE4">
              <w:rPr>
                <w:rStyle w:val="Hyperlink"/>
                <w:noProof/>
              </w:rPr>
              <w:t>Abstraction</w:t>
            </w:r>
            <w:r>
              <w:rPr>
                <w:noProof/>
                <w:webHidden/>
              </w:rPr>
              <w:tab/>
            </w:r>
            <w:r>
              <w:rPr>
                <w:noProof/>
                <w:webHidden/>
              </w:rPr>
              <w:fldChar w:fldCharType="begin"/>
            </w:r>
            <w:r>
              <w:rPr>
                <w:noProof/>
                <w:webHidden/>
              </w:rPr>
              <w:instrText xml:space="preserve"> PAGEREF _Toc160434173 \h </w:instrText>
            </w:r>
            <w:r>
              <w:rPr>
                <w:noProof/>
                <w:webHidden/>
              </w:rPr>
            </w:r>
            <w:r>
              <w:rPr>
                <w:noProof/>
                <w:webHidden/>
              </w:rPr>
              <w:fldChar w:fldCharType="separate"/>
            </w:r>
            <w:r>
              <w:rPr>
                <w:noProof/>
                <w:webHidden/>
              </w:rPr>
              <w:t>3</w:t>
            </w:r>
            <w:r>
              <w:rPr>
                <w:noProof/>
                <w:webHidden/>
              </w:rPr>
              <w:fldChar w:fldCharType="end"/>
            </w:r>
          </w:hyperlink>
        </w:p>
        <w:p w14:paraId="34D57038" w14:textId="1D07AEDD" w:rsidR="00D57A39" w:rsidRDefault="00D57A39">
          <w:pPr>
            <w:pStyle w:val="TOC2"/>
            <w:tabs>
              <w:tab w:val="right" w:leader="dot" w:pos="9628"/>
            </w:tabs>
            <w:rPr>
              <w:noProof/>
            </w:rPr>
          </w:pPr>
          <w:hyperlink w:anchor="_Toc160434174" w:history="1">
            <w:r w:rsidRPr="00FD3BE4">
              <w:rPr>
                <w:rStyle w:val="Hyperlink"/>
                <w:noProof/>
              </w:rPr>
              <w:t>Research and identification of solutions to the problem</w:t>
            </w:r>
            <w:r>
              <w:rPr>
                <w:noProof/>
                <w:webHidden/>
              </w:rPr>
              <w:tab/>
            </w:r>
            <w:r>
              <w:rPr>
                <w:noProof/>
                <w:webHidden/>
              </w:rPr>
              <w:fldChar w:fldCharType="begin"/>
            </w:r>
            <w:r>
              <w:rPr>
                <w:noProof/>
                <w:webHidden/>
              </w:rPr>
              <w:instrText xml:space="preserve"> PAGEREF _Toc160434174 \h </w:instrText>
            </w:r>
            <w:r>
              <w:rPr>
                <w:noProof/>
                <w:webHidden/>
              </w:rPr>
            </w:r>
            <w:r>
              <w:rPr>
                <w:noProof/>
                <w:webHidden/>
              </w:rPr>
              <w:fldChar w:fldCharType="separate"/>
            </w:r>
            <w:r>
              <w:rPr>
                <w:noProof/>
                <w:webHidden/>
              </w:rPr>
              <w:t>3</w:t>
            </w:r>
            <w:r>
              <w:rPr>
                <w:noProof/>
                <w:webHidden/>
              </w:rPr>
              <w:fldChar w:fldCharType="end"/>
            </w:r>
          </w:hyperlink>
        </w:p>
        <w:p w14:paraId="7B3EE989" w14:textId="760F1E3D" w:rsidR="00D57A39" w:rsidRDefault="00D57A39">
          <w:pPr>
            <w:pStyle w:val="TOC3"/>
            <w:tabs>
              <w:tab w:val="right" w:leader="dot" w:pos="9628"/>
            </w:tabs>
            <w:rPr>
              <w:noProof/>
            </w:rPr>
          </w:pPr>
          <w:hyperlink w:anchor="_Toc160434175" w:history="1">
            <w:r w:rsidRPr="00FD3BE4">
              <w:rPr>
                <w:rStyle w:val="Hyperlink"/>
                <w:rFonts w:eastAsia="Times New Roman"/>
                <w:noProof/>
              </w:rPr>
              <w:t>Platforms for designs</w:t>
            </w:r>
            <w:r>
              <w:rPr>
                <w:noProof/>
                <w:webHidden/>
              </w:rPr>
              <w:tab/>
            </w:r>
            <w:r>
              <w:rPr>
                <w:noProof/>
                <w:webHidden/>
              </w:rPr>
              <w:fldChar w:fldCharType="begin"/>
            </w:r>
            <w:r>
              <w:rPr>
                <w:noProof/>
                <w:webHidden/>
              </w:rPr>
              <w:instrText xml:space="preserve"> PAGEREF _Toc160434175 \h </w:instrText>
            </w:r>
            <w:r>
              <w:rPr>
                <w:noProof/>
                <w:webHidden/>
              </w:rPr>
            </w:r>
            <w:r>
              <w:rPr>
                <w:noProof/>
                <w:webHidden/>
              </w:rPr>
              <w:fldChar w:fldCharType="separate"/>
            </w:r>
            <w:r>
              <w:rPr>
                <w:noProof/>
                <w:webHidden/>
              </w:rPr>
              <w:t>3</w:t>
            </w:r>
            <w:r>
              <w:rPr>
                <w:noProof/>
                <w:webHidden/>
              </w:rPr>
              <w:fldChar w:fldCharType="end"/>
            </w:r>
          </w:hyperlink>
        </w:p>
        <w:p w14:paraId="37921AC4" w14:textId="28236F16" w:rsidR="00D57A39" w:rsidRDefault="00D57A39">
          <w:pPr>
            <w:pStyle w:val="TOC3"/>
            <w:tabs>
              <w:tab w:val="right" w:leader="dot" w:pos="9628"/>
            </w:tabs>
            <w:rPr>
              <w:noProof/>
            </w:rPr>
          </w:pPr>
          <w:hyperlink w:anchor="_Toc160434176" w:history="1">
            <w:r w:rsidRPr="00FD3BE4">
              <w:rPr>
                <w:rStyle w:val="Hyperlink"/>
                <w:noProof/>
              </w:rPr>
              <w:t>Research on python game libraries</w:t>
            </w:r>
            <w:r>
              <w:rPr>
                <w:noProof/>
                <w:webHidden/>
              </w:rPr>
              <w:tab/>
            </w:r>
            <w:r>
              <w:rPr>
                <w:noProof/>
                <w:webHidden/>
              </w:rPr>
              <w:fldChar w:fldCharType="begin"/>
            </w:r>
            <w:r>
              <w:rPr>
                <w:noProof/>
                <w:webHidden/>
              </w:rPr>
              <w:instrText xml:space="preserve"> PAGEREF _Toc160434176 \h </w:instrText>
            </w:r>
            <w:r>
              <w:rPr>
                <w:noProof/>
                <w:webHidden/>
              </w:rPr>
            </w:r>
            <w:r>
              <w:rPr>
                <w:noProof/>
                <w:webHidden/>
              </w:rPr>
              <w:fldChar w:fldCharType="separate"/>
            </w:r>
            <w:r>
              <w:rPr>
                <w:noProof/>
                <w:webHidden/>
              </w:rPr>
              <w:t>4</w:t>
            </w:r>
            <w:r>
              <w:rPr>
                <w:noProof/>
                <w:webHidden/>
              </w:rPr>
              <w:fldChar w:fldCharType="end"/>
            </w:r>
          </w:hyperlink>
        </w:p>
        <w:p w14:paraId="7B199D8D" w14:textId="2DF42B01" w:rsidR="00D57A39" w:rsidRDefault="00D57A39">
          <w:pPr>
            <w:pStyle w:val="TOC3"/>
            <w:tabs>
              <w:tab w:val="right" w:leader="dot" w:pos="9628"/>
            </w:tabs>
            <w:rPr>
              <w:noProof/>
            </w:rPr>
          </w:pPr>
          <w:hyperlink w:anchor="_Toc160434177" w:history="1">
            <w:r w:rsidRPr="00FD3BE4">
              <w:rPr>
                <w:rStyle w:val="Hyperlink"/>
                <w:rFonts w:eastAsia="Times New Roman"/>
                <w:noProof/>
              </w:rPr>
              <w:t>Looking at other solutions</w:t>
            </w:r>
            <w:r>
              <w:rPr>
                <w:noProof/>
                <w:webHidden/>
              </w:rPr>
              <w:tab/>
            </w:r>
            <w:r>
              <w:rPr>
                <w:noProof/>
                <w:webHidden/>
              </w:rPr>
              <w:fldChar w:fldCharType="begin"/>
            </w:r>
            <w:r>
              <w:rPr>
                <w:noProof/>
                <w:webHidden/>
              </w:rPr>
              <w:instrText xml:space="preserve"> PAGEREF _Toc160434177 \h </w:instrText>
            </w:r>
            <w:r>
              <w:rPr>
                <w:noProof/>
                <w:webHidden/>
              </w:rPr>
            </w:r>
            <w:r>
              <w:rPr>
                <w:noProof/>
                <w:webHidden/>
              </w:rPr>
              <w:fldChar w:fldCharType="separate"/>
            </w:r>
            <w:r>
              <w:rPr>
                <w:noProof/>
                <w:webHidden/>
              </w:rPr>
              <w:t>4</w:t>
            </w:r>
            <w:r>
              <w:rPr>
                <w:noProof/>
                <w:webHidden/>
              </w:rPr>
              <w:fldChar w:fldCharType="end"/>
            </w:r>
          </w:hyperlink>
        </w:p>
        <w:p w14:paraId="20BE2DF3" w14:textId="0D74C80E" w:rsidR="00D57A39" w:rsidRDefault="00D57A39">
          <w:pPr>
            <w:pStyle w:val="TOC3"/>
            <w:tabs>
              <w:tab w:val="right" w:leader="dot" w:pos="9628"/>
            </w:tabs>
            <w:rPr>
              <w:noProof/>
            </w:rPr>
          </w:pPr>
          <w:hyperlink w:anchor="_Toc160434178" w:history="1">
            <w:r w:rsidRPr="00FD3BE4">
              <w:rPr>
                <w:rStyle w:val="Hyperlink"/>
                <w:noProof/>
              </w:rPr>
              <w:t>Stick fight:</w:t>
            </w:r>
            <w:r>
              <w:rPr>
                <w:noProof/>
                <w:webHidden/>
              </w:rPr>
              <w:tab/>
            </w:r>
            <w:r>
              <w:rPr>
                <w:noProof/>
                <w:webHidden/>
              </w:rPr>
              <w:fldChar w:fldCharType="begin"/>
            </w:r>
            <w:r>
              <w:rPr>
                <w:noProof/>
                <w:webHidden/>
              </w:rPr>
              <w:instrText xml:space="preserve"> PAGEREF _Toc160434178 \h </w:instrText>
            </w:r>
            <w:r>
              <w:rPr>
                <w:noProof/>
                <w:webHidden/>
              </w:rPr>
            </w:r>
            <w:r>
              <w:rPr>
                <w:noProof/>
                <w:webHidden/>
              </w:rPr>
              <w:fldChar w:fldCharType="separate"/>
            </w:r>
            <w:r>
              <w:rPr>
                <w:noProof/>
                <w:webHidden/>
              </w:rPr>
              <w:t>4</w:t>
            </w:r>
            <w:r>
              <w:rPr>
                <w:noProof/>
                <w:webHidden/>
              </w:rPr>
              <w:fldChar w:fldCharType="end"/>
            </w:r>
          </w:hyperlink>
        </w:p>
        <w:p w14:paraId="3AF58357" w14:textId="40D5D1AE" w:rsidR="00D57A39" w:rsidRDefault="00D57A39">
          <w:pPr>
            <w:pStyle w:val="TOC3"/>
            <w:tabs>
              <w:tab w:val="right" w:leader="dot" w:pos="9628"/>
            </w:tabs>
            <w:rPr>
              <w:noProof/>
            </w:rPr>
          </w:pPr>
          <w:hyperlink w:anchor="_Toc160434179" w:history="1">
            <w:r w:rsidRPr="00FD3BE4">
              <w:rPr>
                <w:rStyle w:val="Hyperlink"/>
                <w:noProof/>
              </w:rPr>
              <w:t>Frog Smashers:</w:t>
            </w:r>
            <w:r>
              <w:rPr>
                <w:noProof/>
                <w:webHidden/>
              </w:rPr>
              <w:tab/>
            </w:r>
            <w:r>
              <w:rPr>
                <w:noProof/>
                <w:webHidden/>
              </w:rPr>
              <w:fldChar w:fldCharType="begin"/>
            </w:r>
            <w:r>
              <w:rPr>
                <w:noProof/>
                <w:webHidden/>
              </w:rPr>
              <w:instrText xml:space="preserve"> PAGEREF _Toc160434179 \h </w:instrText>
            </w:r>
            <w:r>
              <w:rPr>
                <w:noProof/>
                <w:webHidden/>
              </w:rPr>
            </w:r>
            <w:r>
              <w:rPr>
                <w:noProof/>
                <w:webHidden/>
              </w:rPr>
              <w:fldChar w:fldCharType="separate"/>
            </w:r>
            <w:r>
              <w:rPr>
                <w:noProof/>
                <w:webHidden/>
              </w:rPr>
              <w:t>5</w:t>
            </w:r>
            <w:r>
              <w:rPr>
                <w:noProof/>
                <w:webHidden/>
              </w:rPr>
              <w:fldChar w:fldCharType="end"/>
            </w:r>
          </w:hyperlink>
        </w:p>
        <w:p w14:paraId="77BC860E" w14:textId="438AFBCA" w:rsidR="00D57A39" w:rsidRDefault="00D57A39">
          <w:pPr>
            <w:pStyle w:val="TOC3"/>
            <w:tabs>
              <w:tab w:val="right" w:leader="dot" w:pos="9628"/>
            </w:tabs>
            <w:rPr>
              <w:noProof/>
            </w:rPr>
          </w:pPr>
          <w:hyperlink w:anchor="_Toc160434180" w:history="1">
            <w:r w:rsidRPr="00FD3BE4">
              <w:rPr>
                <w:rStyle w:val="Hyperlink"/>
                <w:noProof/>
              </w:rPr>
              <w:t>Brawhalla:</w:t>
            </w:r>
            <w:r>
              <w:rPr>
                <w:noProof/>
                <w:webHidden/>
              </w:rPr>
              <w:tab/>
            </w:r>
            <w:r>
              <w:rPr>
                <w:noProof/>
                <w:webHidden/>
              </w:rPr>
              <w:fldChar w:fldCharType="begin"/>
            </w:r>
            <w:r>
              <w:rPr>
                <w:noProof/>
                <w:webHidden/>
              </w:rPr>
              <w:instrText xml:space="preserve"> PAGEREF _Toc160434180 \h </w:instrText>
            </w:r>
            <w:r>
              <w:rPr>
                <w:noProof/>
                <w:webHidden/>
              </w:rPr>
            </w:r>
            <w:r>
              <w:rPr>
                <w:noProof/>
                <w:webHidden/>
              </w:rPr>
              <w:fldChar w:fldCharType="separate"/>
            </w:r>
            <w:r>
              <w:rPr>
                <w:noProof/>
                <w:webHidden/>
              </w:rPr>
              <w:t>5</w:t>
            </w:r>
            <w:r>
              <w:rPr>
                <w:noProof/>
                <w:webHidden/>
              </w:rPr>
              <w:fldChar w:fldCharType="end"/>
            </w:r>
          </w:hyperlink>
        </w:p>
        <w:p w14:paraId="166FC50B" w14:textId="261423E2" w:rsidR="00D57A39" w:rsidRDefault="00D57A39">
          <w:pPr>
            <w:pStyle w:val="TOC3"/>
            <w:tabs>
              <w:tab w:val="right" w:leader="dot" w:pos="9628"/>
            </w:tabs>
            <w:rPr>
              <w:noProof/>
            </w:rPr>
          </w:pPr>
          <w:hyperlink w:anchor="_Toc160434181" w:history="1">
            <w:r w:rsidRPr="00FD3BE4">
              <w:rPr>
                <w:rStyle w:val="Hyperlink"/>
                <w:noProof/>
              </w:rPr>
              <w:t>Interview with stakeholders</w:t>
            </w:r>
            <w:r>
              <w:rPr>
                <w:noProof/>
                <w:webHidden/>
              </w:rPr>
              <w:tab/>
            </w:r>
            <w:r>
              <w:rPr>
                <w:noProof/>
                <w:webHidden/>
              </w:rPr>
              <w:fldChar w:fldCharType="begin"/>
            </w:r>
            <w:r>
              <w:rPr>
                <w:noProof/>
                <w:webHidden/>
              </w:rPr>
              <w:instrText xml:space="preserve"> PAGEREF _Toc160434181 \h </w:instrText>
            </w:r>
            <w:r>
              <w:rPr>
                <w:noProof/>
                <w:webHidden/>
              </w:rPr>
            </w:r>
            <w:r>
              <w:rPr>
                <w:noProof/>
                <w:webHidden/>
              </w:rPr>
              <w:fldChar w:fldCharType="separate"/>
            </w:r>
            <w:r>
              <w:rPr>
                <w:noProof/>
                <w:webHidden/>
              </w:rPr>
              <w:t>6</w:t>
            </w:r>
            <w:r>
              <w:rPr>
                <w:noProof/>
                <w:webHidden/>
              </w:rPr>
              <w:fldChar w:fldCharType="end"/>
            </w:r>
          </w:hyperlink>
        </w:p>
        <w:p w14:paraId="58E6F782" w14:textId="6C6B245D" w:rsidR="00D57A39" w:rsidRDefault="00D57A39">
          <w:pPr>
            <w:pStyle w:val="TOC3"/>
            <w:tabs>
              <w:tab w:val="right" w:leader="dot" w:pos="9628"/>
            </w:tabs>
            <w:rPr>
              <w:noProof/>
            </w:rPr>
          </w:pPr>
          <w:hyperlink w:anchor="_Toc160434182" w:history="1">
            <w:r w:rsidRPr="00FD3BE4">
              <w:rPr>
                <w:rStyle w:val="Hyperlink"/>
                <w:noProof/>
              </w:rPr>
              <w:t>Bullets in other games</w:t>
            </w:r>
            <w:r>
              <w:rPr>
                <w:noProof/>
                <w:webHidden/>
              </w:rPr>
              <w:tab/>
            </w:r>
            <w:r>
              <w:rPr>
                <w:noProof/>
                <w:webHidden/>
              </w:rPr>
              <w:fldChar w:fldCharType="begin"/>
            </w:r>
            <w:r>
              <w:rPr>
                <w:noProof/>
                <w:webHidden/>
              </w:rPr>
              <w:instrText xml:space="preserve"> PAGEREF _Toc160434182 \h </w:instrText>
            </w:r>
            <w:r>
              <w:rPr>
                <w:noProof/>
                <w:webHidden/>
              </w:rPr>
            </w:r>
            <w:r>
              <w:rPr>
                <w:noProof/>
                <w:webHidden/>
              </w:rPr>
              <w:fldChar w:fldCharType="separate"/>
            </w:r>
            <w:r>
              <w:rPr>
                <w:noProof/>
                <w:webHidden/>
              </w:rPr>
              <w:t>7</w:t>
            </w:r>
            <w:r>
              <w:rPr>
                <w:noProof/>
                <w:webHidden/>
              </w:rPr>
              <w:fldChar w:fldCharType="end"/>
            </w:r>
          </w:hyperlink>
        </w:p>
        <w:p w14:paraId="2FB21F21" w14:textId="5190EE0B" w:rsidR="00D57A39" w:rsidRDefault="00D57A39">
          <w:pPr>
            <w:pStyle w:val="TOC3"/>
            <w:tabs>
              <w:tab w:val="right" w:leader="dot" w:pos="9628"/>
            </w:tabs>
            <w:rPr>
              <w:noProof/>
            </w:rPr>
          </w:pPr>
          <w:hyperlink w:anchor="_Toc160434183" w:history="1">
            <w:r w:rsidRPr="00FD3BE4">
              <w:rPr>
                <w:rStyle w:val="Hyperlink"/>
                <w:rFonts w:eastAsia="Times New Roman"/>
                <w:noProof/>
              </w:rPr>
              <w:t>Gathering data</w:t>
            </w:r>
            <w:r>
              <w:rPr>
                <w:noProof/>
                <w:webHidden/>
              </w:rPr>
              <w:tab/>
            </w:r>
            <w:r>
              <w:rPr>
                <w:noProof/>
                <w:webHidden/>
              </w:rPr>
              <w:fldChar w:fldCharType="begin"/>
            </w:r>
            <w:r>
              <w:rPr>
                <w:noProof/>
                <w:webHidden/>
              </w:rPr>
              <w:instrText xml:space="preserve"> PAGEREF _Toc160434183 \h </w:instrText>
            </w:r>
            <w:r>
              <w:rPr>
                <w:noProof/>
                <w:webHidden/>
              </w:rPr>
            </w:r>
            <w:r>
              <w:rPr>
                <w:noProof/>
                <w:webHidden/>
              </w:rPr>
              <w:fldChar w:fldCharType="separate"/>
            </w:r>
            <w:r>
              <w:rPr>
                <w:noProof/>
                <w:webHidden/>
              </w:rPr>
              <w:t>7</w:t>
            </w:r>
            <w:r>
              <w:rPr>
                <w:noProof/>
                <w:webHidden/>
              </w:rPr>
              <w:fldChar w:fldCharType="end"/>
            </w:r>
          </w:hyperlink>
        </w:p>
        <w:p w14:paraId="5F60F3DA" w14:textId="0078A4DE" w:rsidR="00D57A39" w:rsidRDefault="00D57A39">
          <w:pPr>
            <w:pStyle w:val="TOC3"/>
            <w:tabs>
              <w:tab w:val="right" w:leader="dot" w:pos="9628"/>
            </w:tabs>
            <w:rPr>
              <w:noProof/>
            </w:rPr>
          </w:pPr>
          <w:hyperlink w:anchor="_Toc160434184" w:history="1">
            <w:r w:rsidRPr="00FD3BE4">
              <w:rPr>
                <w:rStyle w:val="Hyperlink"/>
                <w:rFonts w:eastAsia="Times New Roman"/>
                <w:noProof/>
              </w:rPr>
              <w:t>Conclusions</w:t>
            </w:r>
            <w:r>
              <w:rPr>
                <w:noProof/>
                <w:webHidden/>
              </w:rPr>
              <w:tab/>
            </w:r>
            <w:r>
              <w:rPr>
                <w:noProof/>
                <w:webHidden/>
              </w:rPr>
              <w:fldChar w:fldCharType="begin"/>
            </w:r>
            <w:r>
              <w:rPr>
                <w:noProof/>
                <w:webHidden/>
              </w:rPr>
              <w:instrText xml:space="preserve"> PAGEREF _Toc160434184 \h </w:instrText>
            </w:r>
            <w:r>
              <w:rPr>
                <w:noProof/>
                <w:webHidden/>
              </w:rPr>
            </w:r>
            <w:r>
              <w:rPr>
                <w:noProof/>
                <w:webHidden/>
              </w:rPr>
              <w:fldChar w:fldCharType="separate"/>
            </w:r>
            <w:r>
              <w:rPr>
                <w:noProof/>
                <w:webHidden/>
              </w:rPr>
              <w:t>12</w:t>
            </w:r>
            <w:r>
              <w:rPr>
                <w:noProof/>
                <w:webHidden/>
              </w:rPr>
              <w:fldChar w:fldCharType="end"/>
            </w:r>
          </w:hyperlink>
        </w:p>
        <w:p w14:paraId="2577DB3F" w14:textId="76E3514B" w:rsidR="00D57A39" w:rsidRDefault="00D57A39">
          <w:pPr>
            <w:pStyle w:val="TOC2"/>
            <w:tabs>
              <w:tab w:val="right" w:leader="dot" w:pos="9628"/>
            </w:tabs>
            <w:rPr>
              <w:noProof/>
            </w:rPr>
          </w:pPr>
          <w:hyperlink w:anchor="_Toc160434185" w:history="1">
            <w:r w:rsidRPr="00FD3BE4">
              <w:rPr>
                <w:rStyle w:val="Hyperlink"/>
                <w:noProof/>
              </w:rPr>
              <w:t>Features of proposed solution</w:t>
            </w:r>
            <w:r>
              <w:rPr>
                <w:noProof/>
                <w:webHidden/>
              </w:rPr>
              <w:tab/>
            </w:r>
            <w:r>
              <w:rPr>
                <w:noProof/>
                <w:webHidden/>
              </w:rPr>
              <w:fldChar w:fldCharType="begin"/>
            </w:r>
            <w:r>
              <w:rPr>
                <w:noProof/>
                <w:webHidden/>
              </w:rPr>
              <w:instrText xml:space="preserve"> PAGEREF _Toc160434185 \h </w:instrText>
            </w:r>
            <w:r>
              <w:rPr>
                <w:noProof/>
                <w:webHidden/>
              </w:rPr>
            </w:r>
            <w:r>
              <w:rPr>
                <w:noProof/>
                <w:webHidden/>
              </w:rPr>
              <w:fldChar w:fldCharType="separate"/>
            </w:r>
            <w:r>
              <w:rPr>
                <w:noProof/>
                <w:webHidden/>
              </w:rPr>
              <w:t>12</w:t>
            </w:r>
            <w:r>
              <w:rPr>
                <w:noProof/>
                <w:webHidden/>
              </w:rPr>
              <w:fldChar w:fldCharType="end"/>
            </w:r>
          </w:hyperlink>
        </w:p>
        <w:p w14:paraId="0222CCB1" w14:textId="1104BB86" w:rsidR="00D57A39" w:rsidRDefault="00D57A39">
          <w:pPr>
            <w:pStyle w:val="TOC3"/>
            <w:tabs>
              <w:tab w:val="right" w:leader="dot" w:pos="9628"/>
            </w:tabs>
            <w:rPr>
              <w:noProof/>
            </w:rPr>
          </w:pPr>
          <w:hyperlink w:anchor="_Toc160434186" w:history="1">
            <w:r w:rsidRPr="00FD3BE4">
              <w:rPr>
                <w:rStyle w:val="Hyperlink"/>
                <w:noProof/>
              </w:rPr>
              <w:t>Limitations of proposed solution</w:t>
            </w:r>
            <w:r>
              <w:rPr>
                <w:noProof/>
                <w:webHidden/>
              </w:rPr>
              <w:tab/>
            </w:r>
            <w:r>
              <w:rPr>
                <w:noProof/>
                <w:webHidden/>
              </w:rPr>
              <w:fldChar w:fldCharType="begin"/>
            </w:r>
            <w:r>
              <w:rPr>
                <w:noProof/>
                <w:webHidden/>
              </w:rPr>
              <w:instrText xml:space="preserve"> PAGEREF _Toc160434186 \h </w:instrText>
            </w:r>
            <w:r>
              <w:rPr>
                <w:noProof/>
                <w:webHidden/>
              </w:rPr>
            </w:r>
            <w:r>
              <w:rPr>
                <w:noProof/>
                <w:webHidden/>
              </w:rPr>
              <w:fldChar w:fldCharType="separate"/>
            </w:r>
            <w:r>
              <w:rPr>
                <w:noProof/>
                <w:webHidden/>
              </w:rPr>
              <w:t>12</w:t>
            </w:r>
            <w:r>
              <w:rPr>
                <w:noProof/>
                <w:webHidden/>
              </w:rPr>
              <w:fldChar w:fldCharType="end"/>
            </w:r>
          </w:hyperlink>
        </w:p>
        <w:p w14:paraId="0C135CC0" w14:textId="265DCC2E" w:rsidR="00D57A39" w:rsidRDefault="00D57A39">
          <w:pPr>
            <w:pStyle w:val="TOC2"/>
            <w:tabs>
              <w:tab w:val="right" w:leader="dot" w:pos="9628"/>
            </w:tabs>
            <w:rPr>
              <w:noProof/>
            </w:rPr>
          </w:pPr>
          <w:hyperlink w:anchor="_Toc160434187" w:history="1">
            <w:r w:rsidRPr="00FD3BE4">
              <w:rPr>
                <w:rStyle w:val="Hyperlink"/>
                <w:noProof/>
              </w:rPr>
              <w:t>Objectives</w:t>
            </w:r>
            <w:r>
              <w:rPr>
                <w:noProof/>
                <w:webHidden/>
              </w:rPr>
              <w:tab/>
            </w:r>
            <w:r>
              <w:rPr>
                <w:noProof/>
                <w:webHidden/>
              </w:rPr>
              <w:fldChar w:fldCharType="begin"/>
            </w:r>
            <w:r>
              <w:rPr>
                <w:noProof/>
                <w:webHidden/>
              </w:rPr>
              <w:instrText xml:space="preserve"> PAGEREF _Toc160434187 \h </w:instrText>
            </w:r>
            <w:r>
              <w:rPr>
                <w:noProof/>
                <w:webHidden/>
              </w:rPr>
            </w:r>
            <w:r>
              <w:rPr>
                <w:noProof/>
                <w:webHidden/>
              </w:rPr>
              <w:fldChar w:fldCharType="separate"/>
            </w:r>
            <w:r>
              <w:rPr>
                <w:noProof/>
                <w:webHidden/>
              </w:rPr>
              <w:t>13</w:t>
            </w:r>
            <w:r>
              <w:rPr>
                <w:noProof/>
                <w:webHidden/>
              </w:rPr>
              <w:fldChar w:fldCharType="end"/>
            </w:r>
          </w:hyperlink>
        </w:p>
        <w:p w14:paraId="5DD9D8F0" w14:textId="4FEC9D00" w:rsidR="00D57A39" w:rsidRDefault="00D57A39">
          <w:pPr>
            <w:pStyle w:val="TOC2"/>
            <w:tabs>
              <w:tab w:val="right" w:leader="dot" w:pos="9628"/>
            </w:tabs>
            <w:rPr>
              <w:noProof/>
            </w:rPr>
          </w:pPr>
          <w:hyperlink w:anchor="_Toc160434188" w:history="1">
            <w:r w:rsidRPr="00FD3BE4">
              <w:rPr>
                <w:rStyle w:val="Hyperlink"/>
                <w:noProof/>
              </w:rPr>
              <w:t>System Requirements</w:t>
            </w:r>
            <w:r>
              <w:rPr>
                <w:noProof/>
                <w:webHidden/>
              </w:rPr>
              <w:tab/>
            </w:r>
            <w:r>
              <w:rPr>
                <w:noProof/>
                <w:webHidden/>
              </w:rPr>
              <w:fldChar w:fldCharType="begin"/>
            </w:r>
            <w:r>
              <w:rPr>
                <w:noProof/>
                <w:webHidden/>
              </w:rPr>
              <w:instrText xml:space="preserve"> PAGEREF _Toc160434188 \h </w:instrText>
            </w:r>
            <w:r>
              <w:rPr>
                <w:noProof/>
                <w:webHidden/>
              </w:rPr>
            </w:r>
            <w:r>
              <w:rPr>
                <w:noProof/>
                <w:webHidden/>
              </w:rPr>
              <w:fldChar w:fldCharType="separate"/>
            </w:r>
            <w:r>
              <w:rPr>
                <w:noProof/>
                <w:webHidden/>
              </w:rPr>
              <w:t>13</w:t>
            </w:r>
            <w:r>
              <w:rPr>
                <w:noProof/>
                <w:webHidden/>
              </w:rPr>
              <w:fldChar w:fldCharType="end"/>
            </w:r>
          </w:hyperlink>
        </w:p>
        <w:p w14:paraId="09645FF3" w14:textId="467E1F28" w:rsidR="00D57A39" w:rsidRDefault="00D57A39">
          <w:pPr>
            <w:pStyle w:val="TOC3"/>
            <w:tabs>
              <w:tab w:val="right" w:leader="dot" w:pos="9628"/>
            </w:tabs>
            <w:rPr>
              <w:noProof/>
            </w:rPr>
          </w:pPr>
          <w:hyperlink w:anchor="_Toc160434189" w:history="1">
            <w:r w:rsidRPr="00FD3BE4">
              <w:rPr>
                <w:rStyle w:val="Hyperlink"/>
                <w:noProof/>
              </w:rPr>
              <w:t>Hardware Requirements</w:t>
            </w:r>
            <w:r>
              <w:rPr>
                <w:noProof/>
                <w:webHidden/>
              </w:rPr>
              <w:tab/>
            </w:r>
            <w:r>
              <w:rPr>
                <w:noProof/>
                <w:webHidden/>
              </w:rPr>
              <w:fldChar w:fldCharType="begin"/>
            </w:r>
            <w:r>
              <w:rPr>
                <w:noProof/>
                <w:webHidden/>
              </w:rPr>
              <w:instrText xml:space="preserve"> PAGEREF _Toc160434189 \h </w:instrText>
            </w:r>
            <w:r>
              <w:rPr>
                <w:noProof/>
                <w:webHidden/>
              </w:rPr>
            </w:r>
            <w:r>
              <w:rPr>
                <w:noProof/>
                <w:webHidden/>
              </w:rPr>
              <w:fldChar w:fldCharType="separate"/>
            </w:r>
            <w:r>
              <w:rPr>
                <w:noProof/>
                <w:webHidden/>
              </w:rPr>
              <w:t>13</w:t>
            </w:r>
            <w:r>
              <w:rPr>
                <w:noProof/>
                <w:webHidden/>
              </w:rPr>
              <w:fldChar w:fldCharType="end"/>
            </w:r>
          </w:hyperlink>
        </w:p>
        <w:p w14:paraId="6AC19FA0" w14:textId="350860CE" w:rsidR="00D57A39" w:rsidRDefault="00D57A39">
          <w:pPr>
            <w:pStyle w:val="TOC3"/>
            <w:tabs>
              <w:tab w:val="right" w:leader="dot" w:pos="9628"/>
            </w:tabs>
            <w:rPr>
              <w:noProof/>
            </w:rPr>
          </w:pPr>
          <w:hyperlink w:anchor="_Toc160434190" w:history="1">
            <w:r w:rsidRPr="00FD3BE4">
              <w:rPr>
                <w:rStyle w:val="Hyperlink"/>
                <w:noProof/>
              </w:rPr>
              <w:t>Software Requirements</w:t>
            </w:r>
            <w:r>
              <w:rPr>
                <w:noProof/>
                <w:webHidden/>
              </w:rPr>
              <w:tab/>
            </w:r>
            <w:r>
              <w:rPr>
                <w:noProof/>
                <w:webHidden/>
              </w:rPr>
              <w:fldChar w:fldCharType="begin"/>
            </w:r>
            <w:r>
              <w:rPr>
                <w:noProof/>
                <w:webHidden/>
              </w:rPr>
              <w:instrText xml:space="preserve"> PAGEREF _Toc160434190 \h </w:instrText>
            </w:r>
            <w:r>
              <w:rPr>
                <w:noProof/>
                <w:webHidden/>
              </w:rPr>
            </w:r>
            <w:r>
              <w:rPr>
                <w:noProof/>
                <w:webHidden/>
              </w:rPr>
              <w:fldChar w:fldCharType="separate"/>
            </w:r>
            <w:r>
              <w:rPr>
                <w:noProof/>
                <w:webHidden/>
              </w:rPr>
              <w:t>14</w:t>
            </w:r>
            <w:r>
              <w:rPr>
                <w:noProof/>
                <w:webHidden/>
              </w:rPr>
              <w:fldChar w:fldCharType="end"/>
            </w:r>
          </w:hyperlink>
        </w:p>
        <w:p w14:paraId="2115BFBA" w14:textId="62F3303E" w:rsidR="00D57A39" w:rsidRDefault="00D57A39">
          <w:pPr>
            <w:pStyle w:val="TOC2"/>
            <w:tabs>
              <w:tab w:val="right" w:leader="dot" w:pos="9628"/>
            </w:tabs>
            <w:rPr>
              <w:noProof/>
            </w:rPr>
          </w:pPr>
          <w:hyperlink w:anchor="_Toc160434191" w:history="1">
            <w:r w:rsidRPr="00FD3BE4">
              <w:rPr>
                <w:rStyle w:val="Hyperlink"/>
                <w:noProof/>
              </w:rPr>
              <w:t>Success criteria</w:t>
            </w:r>
            <w:r>
              <w:rPr>
                <w:noProof/>
                <w:webHidden/>
              </w:rPr>
              <w:tab/>
            </w:r>
            <w:r>
              <w:rPr>
                <w:noProof/>
                <w:webHidden/>
              </w:rPr>
              <w:fldChar w:fldCharType="begin"/>
            </w:r>
            <w:r>
              <w:rPr>
                <w:noProof/>
                <w:webHidden/>
              </w:rPr>
              <w:instrText xml:space="preserve"> PAGEREF _Toc160434191 \h </w:instrText>
            </w:r>
            <w:r>
              <w:rPr>
                <w:noProof/>
                <w:webHidden/>
              </w:rPr>
            </w:r>
            <w:r>
              <w:rPr>
                <w:noProof/>
                <w:webHidden/>
              </w:rPr>
              <w:fldChar w:fldCharType="separate"/>
            </w:r>
            <w:r>
              <w:rPr>
                <w:noProof/>
                <w:webHidden/>
              </w:rPr>
              <w:t>15</w:t>
            </w:r>
            <w:r>
              <w:rPr>
                <w:noProof/>
                <w:webHidden/>
              </w:rPr>
              <w:fldChar w:fldCharType="end"/>
            </w:r>
          </w:hyperlink>
        </w:p>
        <w:p w14:paraId="5A690D0C" w14:textId="1E9A2296" w:rsidR="00D57A39" w:rsidRDefault="00D57A39">
          <w:pPr>
            <w:pStyle w:val="TOC3"/>
            <w:tabs>
              <w:tab w:val="right" w:leader="dot" w:pos="9628"/>
            </w:tabs>
            <w:rPr>
              <w:noProof/>
            </w:rPr>
          </w:pPr>
          <w:hyperlink w:anchor="_Toc160434192" w:history="1">
            <w:r w:rsidRPr="00FD3BE4">
              <w:rPr>
                <w:rStyle w:val="Hyperlink"/>
                <w:noProof/>
              </w:rPr>
              <w:t>Criteria</w:t>
            </w:r>
            <w:r>
              <w:rPr>
                <w:noProof/>
                <w:webHidden/>
              </w:rPr>
              <w:tab/>
            </w:r>
            <w:r>
              <w:rPr>
                <w:noProof/>
                <w:webHidden/>
              </w:rPr>
              <w:fldChar w:fldCharType="begin"/>
            </w:r>
            <w:r>
              <w:rPr>
                <w:noProof/>
                <w:webHidden/>
              </w:rPr>
              <w:instrText xml:space="preserve"> PAGEREF _Toc160434192 \h </w:instrText>
            </w:r>
            <w:r>
              <w:rPr>
                <w:noProof/>
                <w:webHidden/>
              </w:rPr>
            </w:r>
            <w:r>
              <w:rPr>
                <w:noProof/>
                <w:webHidden/>
              </w:rPr>
              <w:fldChar w:fldCharType="separate"/>
            </w:r>
            <w:r>
              <w:rPr>
                <w:noProof/>
                <w:webHidden/>
              </w:rPr>
              <w:t>15</w:t>
            </w:r>
            <w:r>
              <w:rPr>
                <w:noProof/>
                <w:webHidden/>
              </w:rPr>
              <w:fldChar w:fldCharType="end"/>
            </w:r>
          </w:hyperlink>
        </w:p>
        <w:p w14:paraId="0B267455" w14:textId="36E177FE" w:rsidR="00D57A39" w:rsidRDefault="00D57A39">
          <w:pPr>
            <w:pStyle w:val="TOC3"/>
            <w:tabs>
              <w:tab w:val="right" w:leader="dot" w:pos="9628"/>
            </w:tabs>
            <w:rPr>
              <w:noProof/>
            </w:rPr>
          </w:pPr>
          <w:hyperlink w:anchor="_Toc160434193" w:history="1">
            <w:r w:rsidRPr="00FD3BE4">
              <w:rPr>
                <w:rStyle w:val="Hyperlink"/>
                <w:noProof/>
              </w:rPr>
              <w:t>How to evidence</w:t>
            </w:r>
            <w:r>
              <w:rPr>
                <w:noProof/>
                <w:webHidden/>
              </w:rPr>
              <w:tab/>
            </w:r>
            <w:r>
              <w:rPr>
                <w:noProof/>
                <w:webHidden/>
              </w:rPr>
              <w:fldChar w:fldCharType="begin"/>
            </w:r>
            <w:r>
              <w:rPr>
                <w:noProof/>
                <w:webHidden/>
              </w:rPr>
              <w:instrText xml:space="preserve"> PAGEREF _Toc160434193 \h </w:instrText>
            </w:r>
            <w:r>
              <w:rPr>
                <w:noProof/>
                <w:webHidden/>
              </w:rPr>
            </w:r>
            <w:r>
              <w:rPr>
                <w:noProof/>
                <w:webHidden/>
              </w:rPr>
              <w:fldChar w:fldCharType="separate"/>
            </w:r>
            <w:r>
              <w:rPr>
                <w:noProof/>
                <w:webHidden/>
              </w:rPr>
              <w:t>15</w:t>
            </w:r>
            <w:r>
              <w:rPr>
                <w:noProof/>
                <w:webHidden/>
              </w:rPr>
              <w:fldChar w:fldCharType="end"/>
            </w:r>
          </w:hyperlink>
        </w:p>
        <w:p w14:paraId="5D4994BA" w14:textId="0DCDC38E" w:rsidR="00D57A39" w:rsidRDefault="00D57A39">
          <w:pPr>
            <w:pStyle w:val="TOC1"/>
            <w:tabs>
              <w:tab w:val="right" w:leader="dot" w:pos="9628"/>
            </w:tabs>
            <w:rPr>
              <w:noProof/>
            </w:rPr>
          </w:pPr>
          <w:hyperlink w:anchor="_Toc160434194" w:history="1">
            <w:r w:rsidRPr="00FD3BE4">
              <w:rPr>
                <w:rStyle w:val="Hyperlink"/>
                <w:noProof/>
              </w:rPr>
              <w:t>Design</w:t>
            </w:r>
            <w:r>
              <w:rPr>
                <w:noProof/>
                <w:webHidden/>
              </w:rPr>
              <w:tab/>
            </w:r>
            <w:r>
              <w:rPr>
                <w:noProof/>
                <w:webHidden/>
              </w:rPr>
              <w:fldChar w:fldCharType="begin"/>
            </w:r>
            <w:r>
              <w:rPr>
                <w:noProof/>
                <w:webHidden/>
              </w:rPr>
              <w:instrText xml:space="preserve"> PAGEREF _Toc160434194 \h </w:instrText>
            </w:r>
            <w:r>
              <w:rPr>
                <w:noProof/>
                <w:webHidden/>
              </w:rPr>
            </w:r>
            <w:r>
              <w:rPr>
                <w:noProof/>
                <w:webHidden/>
              </w:rPr>
              <w:fldChar w:fldCharType="separate"/>
            </w:r>
            <w:r>
              <w:rPr>
                <w:noProof/>
                <w:webHidden/>
              </w:rPr>
              <w:t>16</w:t>
            </w:r>
            <w:r>
              <w:rPr>
                <w:noProof/>
                <w:webHidden/>
              </w:rPr>
              <w:fldChar w:fldCharType="end"/>
            </w:r>
          </w:hyperlink>
        </w:p>
        <w:p w14:paraId="6ADB9815" w14:textId="44B57C57" w:rsidR="00D57A39" w:rsidRDefault="00D57A39">
          <w:pPr>
            <w:pStyle w:val="TOC2"/>
            <w:tabs>
              <w:tab w:val="right" w:leader="dot" w:pos="9628"/>
            </w:tabs>
            <w:rPr>
              <w:noProof/>
            </w:rPr>
          </w:pPr>
          <w:hyperlink w:anchor="_Toc160434195" w:history="1">
            <w:r w:rsidRPr="00FD3BE4">
              <w:rPr>
                <w:rStyle w:val="Hyperlink"/>
                <w:noProof/>
              </w:rPr>
              <w:t>Flow Diagram</w:t>
            </w:r>
            <w:r>
              <w:rPr>
                <w:noProof/>
                <w:webHidden/>
              </w:rPr>
              <w:tab/>
            </w:r>
            <w:r>
              <w:rPr>
                <w:noProof/>
                <w:webHidden/>
              </w:rPr>
              <w:fldChar w:fldCharType="begin"/>
            </w:r>
            <w:r>
              <w:rPr>
                <w:noProof/>
                <w:webHidden/>
              </w:rPr>
              <w:instrText xml:space="preserve"> PAGEREF _Toc160434195 \h </w:instrText>
            </w:r>
            <w:r>
              <w:rPr>
                <w:noProof/>
                <w:webHidden/>
              </w:rPr>
            </w:r>
            <w:r>
              <w:rPr>
                <w:noProof/>
                <w:webHidden/>
              </w:rPr>
              <w:fldChar w:fldCharType="separate"/>
            </w:r>
            <w:r>
              <w:rPr>
                <w:noProof/>
                <w:webHidden/>
              </w:rPr>
              <w:t>16</w:t>
            </w:r>
            <w:r>
              <w:rPr>
                <w:noProof/>
                <w:webHidden/>
              </w:rPr>
              <w:fldChar w:fldCharType="end"/>
            </w:r>
          </w:hyperlink>
        </w:p>
        <w:p w14:paraId="056648C8" w14:textId="1C7656DC" w:rsidR="00D57A39" w:rsidRDefault="00D57A39">
          <w:pPr>
            <w:pStyle w:val="TOC2"/>
            <w:tabs>
              <w:tab w:val="right" w:leader="dot" w:pos="9628"/>
            </w:tabs>
            <w:rPr>
              <w:noProof/>
            </w:rPr>
          </w:pPr>
          <w:hyperlink w:anchor="_Toc160434196" w:history="1">
            <w:r w:rsidRPr="00FD3BE4">
              <w:rPr>
                <w:rStyle w:val="Hyperlink"/>
                <w:noProof/>
              </w:rPr>
              <w:t>The Basic Mechanics</w:t>
            </w:r>
            <w:r>
              <w:rPr>
                <w:noProof/>
                <w:webHidden/>
              </w:rPr>
              <w:tab/>
            </w:r>
            <w:r>
              <w:rPr>
                <w:noProof/>
                <w:webHidden/>
              </w:rPr>
              <w:fldChar w:fldCharType="begin"/>
            </w:r>
            <w:r>
              <w:rPr>
                <w:noProof/>
                <w:webHidden/>
              </w:rPr>
              <w:instrText xml:space="preserve"> PAGEREF _Toc160434196 \h </w:instrText>
            </w:r>
            <w:r>
              <w:rPr>
                <w:noProof/>
                <w:webHidden/>
              </w:rPr>
            </w:r>
            <w:r>
              <w:rPr>
                <w:noProof/>
                <w:webHidden/>
              </w:rPr>
              <w:fldChar w:fldCharType="separate"/>
            </w:r>
            <w:r>
              <w:rPr>
                <w:noProof/>
                <w:webHidden/>
              </w:rPr>
              <w:t>17</w:t>
            </w:r>
            <w:r>
              <w:rPr>
                <w:noProof/>
                <w:webHidden/>
              </w:rPr>
              <w:fldChar w:fldCharType="end"/>
            </w:r>
          </w:hyperlink>
        </w:p>
        <w:p w14:paraId="4002CA8B" w14:textId="1A52BD9F" w:rsidR="00D57A39" w:rsidRDefault="00D57A39">
          <w:pPr>
            <w:pStyle w:val="TOC2"/>
            <w:tabs>
              <w:tab w:val="right" w:leader="dot" w:pos="9628"/>
            </w:tabs>
            <w:rPr>
              <w:noProof/>
            </w:rPr>
          </w:pPr>
          <w:hyperlink w:anchor="_Toc160434197" w:history="1">
            <w:r w:rsidRPr="00FD3BE4">
              <w:rPr>
                <w:rStyle w:val="Hyperlink"/>
                <w:noProof/>
              </w:rPr>
              <w:t>Menu screen design</w:t>
            </w:r>
            <w:r>
              <w:rPr>
                <w:noProof/>
                <w:webHidden/>
              </w:rPr>
              <w:tab/>
            </w:r>
            <w:r>
              <w:rPr>
                <w:noProof/>
                <w:webHidden/>
              </w:rPr>
              <w:fldChar w:fldCharType="begin"/>
            </w:r>
            <w:r>
              <w:rPr>
                <w:noProof/>
                <w:webHidden/>
              </w:rPr>
              <w:instrText xml:space="preserve"> PAGEREF _Toc160434197 \h </w:instrText>
            </w:r>
            <w:r>
              <w:rPr>
                <w:noProof/>
                <w:webHidden/>
              </w:rPr>
            </w:r>
            <w:r>
              <w:rPr>
                <w:noProof/>
                <w:webHidden/>
              </w:rPr>
              <w:fldChar w:fldCharType="separate"/>
            </w:r>
            <w:r>
              <w:rPr>
                <w:noProof/>
                <w:webHidden/>
              </w:rPr>
              <w:t>17</w:t>
            </w:r>
            <w:r>
              <w:rPr>
                <w:noProof/>
                <w:webHidden/>
              </w:rPr>
              <w:fldChar w:fldCharType="end"/>
            </w:r>
          </w:hyperlink>
        </w:p>
        <w:p w14:paraId="4620FE94" w14:textId="2B1C5D6C" w:rsidR="00D57A39" w:rsidRDefault="00D57A39">
          <w:pPr>
            <w:pStyle w:val="TOC2"/>
            <w:tabs>
              <w:tab w:val="right" w:leader="dot" w:pos="9628"/>
            </w:tabs>
            <w:rPr>
              <w:noProof/>
            </w:rPr>
          </w:pPr>
          <w:hyperlink w:anchor="_Toc160434198" w:history="1">
            <w:r w:rsidRPr="00FD3BE4">
              <w:rPr>
                <w:rStyle w:val="Hyperlink"/>
                <w:noProof/>
              </w:rPr>
              <w:t>Settings Menu Design</w:t>
            </w:r>
            <w:r>
              <w:rPr>
                <w:noProof/>
                <w:webHidden/>
              </w:rPr>
              <w:tab/>
            </w:r>
            <w:r>
              <w:rPr>
                <w:noProof/>
                <w:webHidden/>
              </w:rPr>
              <w:fldChar w:fldCharType="begin"/>
            </w:r>
            <w:r>
              <w:rPr>
                <w:noProof/>
                <w:webHidden/>
              </w:rPr>
              <w:instrText xml:space="preserve"> PAGEREF _Toc160434198 \h </w:instrText>
            </w:r>
            <w:r>
              <w:rPr>
                <w:noProof/>
                <w:webHidden/>
              </w:rPr>
            </w:r>
            <w:r>
              <w:rPr>
                <w:noProof/>
                <w:webHidden/>
              </w:rPr>
              <w:fldChar w:fldCharType="separate"/>
            </w:r>
            <w:r>
              <w:rPr>
                <w:noProof/>
                <w:webHidden/>
              </w:rPr>
              <w:t>18</w:t>
            </w:r>
            <w:r>
              <w:rPr>
                <w:noProof/>
                <w:webHidden/>
              </w:rPr>
              <w:fldChar w:fldCharType="end"/>
            </w:r>
          </w:hyperlink>
        </w:p>
        <w:p w14:paraId="7AD34390" w14:textId="4D856587" w:rsidR="00D57A39" w:rsidRDefault="00D57A39">
          <w:pPr>
            <w:pStyle w:val="TOC3"/>
            <w:tabs>
              <w:tab w:val="right" w:leader="dot" w:pos="9628"/>
            </w:tabs>
            <w:rPr>
              <w:noProof/>
            </w:rPr>
          </w:pPr>
          <w:hyperlink w:anchor="_Toc160434199" w:history="1">
            <w:r w:rsidRPr="00FD3BE4">
              <w:rPr>
                <w:rStyle w:val="Hyperlink"/>
                <w:rFonts w:eastAsia="Times New Roman"/>
                <w:noProof/>
              </w:rPr>
              <w:t>Feedback from stakeholders</w:t>
            </w:r>
            <w:r>
              <w:rPr>
                <w:noProof/>
                <w:webHidden/>
              </w:rPr>
              <w:tab/>
            </w:r>
            <w:r>
              <w:rPr>
                <w:noProof/>
                <w:webHidden/>
              </w:rPr>
              <w:fldChar w:fldCharType="begin"/>
            </w:r>
            <w:r>
              <w:rPr>
                <w:noProof/>
                <w:webHidden/>
              </w:rPr>
              <w:instrText xml:space="preserve"> PAGEREF _Toc160434199 \h </w:instrText>
            </w:r>
            <w:r>
              <w:rPr>
                <w:noProof/>
                <w:webHidden/>
              </w:rPr>
            </w:r>
            <w:r>
              <w:rPr>
                <w:noProof/>
                <w:webHidden/>
              </w:rPr>
              <w:fldChar w:fldCharType="separate"/>
            </w:r>
            <w:r>
              <w:rPr>
                <w:noProof/>
                <w:webHidden/>
              </w:rPr>
              <w:t>19</w:t>
            </w:r>
            <w:r>
              <w:rPr>
                <w:noProof/>
                <w:webHidden/>
              </w:rPr>
              <w:fldChar w:fldCharType="end"/>
            </w:r>
          </w:hyperlink>
        </w:p>
        <w:p w14:paraId="15D3D650" w14:textId="25184559" w:rsidR="00D57A39" w:rsidRDefault="00D57A39">
          <w:pPr>
            <w:pStyle w:val="TOC2"/>
            <w:tabs>
              <w:tab w:val="right" w:leader="dot" w:pos="9628"/>
            </w:tabs>
            <w:rPr>
              <w:noProof/>
            </w:rPr>
          </w:pPr>
          <w:hyperlink w:anchor="_Toc160434200" w:history="1">
            <w:r w:rsidRPr="00FD3BE4">
              <w:rPr>
                <w:rStyle w:val="Hyperlink"/>
                <w:noProof/>
              </w:rPr>
              <w:t>Creating the Settings Menu</w:t>
            </w:r>
            <w:r>
              <w:rPr>
                <w:noProof/>
                <w:webHidden/>
              </w:rPr>
              <w:tab/>
            </w:r>
            <w:r>
              <w:rPr>
                <w:noProof/>
                <w:webHidden/>
              </w:rPr>
              <w:fldChar w:fldCharType="begin"/>
            </w:r>
            <w:r>
              <w:rPr>
                <w:noProof/>
                <w:webHidden/>
              </w:rPr>
              <w:instrText xml:space="preserve"> PAGEREF _Toc160434200 \h </w:instrText>
            </w:r>
            <w:r>
              <w:rPr>
                <w:noProof/>
                <w:webHidden/>
              </w:rPr>
            </w:r>
            <w:r>
              <w:rPr>
                <w:noProof/>
                <w:webHidden/>
              </w:rPr>
              <w:fldChar w:fldCharType="separate"/>
            </w:r>
            <w:r>
              <w:rPr>
                <w:noProof/>
                <w:webHidden/>
              </w:rPr>
              <w:t>19</w:t>
            </w:r>
            <w:r>
              <w:rPr>
                <w:noProof/>
                <w:webHidden/>
              </w:rPr>
              <w:fldChar w:fldCharType="end"/>
            </w:r>
          </w:hyperlink>
        </w:p>
        <w:p w14:paraId="7AD17D39" w14:textId="2B145F86" w:rsidR="00D57A39" w:rsidRDefault="00D57A39">
          <w:pPr>
            <w:pStyle w:val="TOC2"/>
            <w:tabs>
              <w:tab w:val="right" w:leader="dot" w:pos="9628"/>
            </w:tabs>
            <w:rPr>
              <w:noProof/>
            </w:rPr>
          </w:pPr>
          <w:hyperlink w:anchor="_Toc160434201" w:history="1">
            <w:r w:rsidRPr="00FD3BE4">
              <w:rPr>
                <w:rStyle w:val="Hyperlink"/>
                <w:noProof/>
              </w:rPr>
              <w:t>File Structure</w:t>
            </w:r>
            <w:r>
              <w:rPr>
                <w:noProof/>
                <w:webHidden/>
              </w:rPr>
              <w:tab/>
            </w:r>
            <w:r>
              <w:rPr>
                <w:noProof/>
                <w:webHidden/>
              </w:rPr>
              <w:fldChar w:fldCharType="begin"/>
            </w:r>
            <w:r>
              <w:rPr>
                <w:noProof/>
                <w:webHidden/>
              </w:rPr>
              <w:instrText xml:space="preserve"> PAGEREF _Toc160434201 \h </w:instrText>
            </w:r>
            <w:r>
              <w:rPr>
                <w:noProof/>
                <w:webHidden/>
              </w:rPr>
            </w:r>
            <w:r>
              <w:rPr>
                <w:noProof/>
                <w:webHidden/>
              </w:rPr>
              <w:fldChar w:fldCharType="separate"/>
            </w:r>
            <w:r>
              <w:rPr>
                <w:noProof/>
                <w:webHidden/>
              </w:rPr>
              <w:t>20</w:t>
            </w:r>
            <w:r>
              <w:rPr>
                <w:noProof/>
                <w:webHidden/>
              </w:rPr>
              <w:fldChar w:fldCharType="end"/>
            </w:r>
          </w:hyperlink>
        </w:p>
        <w:p w14:paraId="51BDDC75" w14:textId="353929CC" w:rsidR="00D57A39" w:rsidRDefault="00D57A39">
          <w:pPr>
            <w:pStyle w:val="TOC3"/>
            <w:tabs>
              <w:tab w:val="right" w:leader="dot" w:pos="9628"/>
            </w:tabs>
            <w:rPr>
              <w:noProof/>
            </w:rPr>
          </w:pPr>
          <w:hyperlink w:anchor="_Toc160434202" w:history="1">
            <w:r w:rsidRPr="00FD3BE4">
              <w:rPr>
                <w:rStyle w:val="Hyperlink"/>
                <w:noProof/>
              </w:rPr>
              <w:t>First Iteration</w:t>
            </w:r>
            <w:r>
              <w:rPr>
                <w:noProof/>
                <w:webHidden/>
              </w:rPr>
              <w:tab/>
            </w:r>
            <w:r>
              <w:rPr>
                <w:noProof/>
                <w:webHidden/>
              </w:rPr>
              <w:fldChar w:fldCharType="begin"/>
            </w:r>
            <w:r>
              <w:rPr>
                <w:noProof/>
                <w:webHidden/>
              </w:rPr>
              <w:instrText xml:space="preserve"> PAGEREF _Toc160434202 \h </w:instrText>
            </w:r>
            <w:r>
              <w:rPr>
                <w:noProof/>
                <w:webHidden/>
              </w:rPr>
            </w:r>
            <w:r>
              <w:rPr>
                <w:noProof/>
                <w:webHidden/>
              </w:rPr>
              <w:fldChar w:fldCharType="separate"/>
            </w:r>
            <w:r>
              <w:rPr>
                <w:noProof/>
                <w:webHidden/>
              </w:rPr>
              <w:t>20</w:t>
            </w:r>
            <w:r>
              <w:rPr>
                <w:noProof/>
                <w:webHidden/>
              </w:rPr>
              <w:fldChar w:fldCharType="end"/>
            </w:r>
          </w:hyperlink>
        </w:p>
        <w:p w14:paraId="7BBF4BF1" w14:textId="043CA232" w:rsidR="00D57A39" w:rsidRDefault="00D57A39">
          <w:pPr>
            <w:pStyle w:val="TOC3"/>
            <w:tabs>
              <w:tab w:val="right" w:leader="dot" w:pos="9628"/>
            </w:tabs>
            <w:rPr>
              <w:noProof/>
            </w:rPr>
          </w:pPr>
          <w:hyperlink w:anchor="_Toc160434203" w:history="1">
            <w:r w:rsidRPr="00FD3BE4">
              <w:rPr>
                <w:rStyle w:val="Hyperlink"/>
                <w:noProof/>
              </w:rPr>
              <w:t>Second Iteration</w:t>
            </w:r>
            <w:r>
              <w:rPr>
                <w:noProof/>
                <w:webHidden/>
              </w:rPr>
              <w:tab/>
            </w:r>
            <w:r>
              <w:rPr>
                <w:noProof/>
                <w:webHidden/>
              </w:rPr>
              <w:fldChar w:fldCharType="begin"/>
            </w:r>
            <w:r>
              <w:rPr>
                <w:noProof/>
                <w:webHidden/>
              </w:rPr>
              <w:instrText xml:space="preserve"> PAGEREF _Toc160434203 \h </w:instrText>
            </w:r>
            <w:r>
              <w:rPr>
                <w:noProof/>
                <w:webHidden/>
              </w:rPr>
            </w:r>
            <w:r>
              <w:rPr>
                <w:noProof/>
                <w:webHidden/>
              </w:rPr>
              <w:fldChar w:fldCharType="separate"/>
            </w:r>
            <w:r>
              <w:rPr>
                <w:noProof/>
                <w:webHidden/>
              </w:rPr>
              <w:t>20</w:t>
            </w:r>
            <w:r>
              <w:rPr>
                <w:noProof/>
                <w:webHidden/>
              </w:rPr>
              <w:fldChar w:fldCharType="end"/>
            </w:r>
          </w:hyperlink>
        </w:p>
        <w:p w14:paraId="74D15BC7" w14:textId="1354EE93" w:rsidR="00D57A39" w:rsidRDefault="00D57A39">
          <w:pPr>
            <w:pStyle w:val="TOC2"/>
            <w:tabs>
              <w:tab w:val="right" w:leader="dot" w:pos="9628"/>
            </w:tabs>
            <w:rPr>
              <w:noProof/>
            </w:rPr>
          </w:pPr>
          <w:hyperlink w:anchor="_Toc160434204" w:history="1">
            <w:r w:rsidRPr="00FD3BE4">
              <w:rPr>
                <w:rStyle w:val="Hyperlink"/>
                <w:noProof/>
              </w:rPr>
              <w:t>Connecting interface devices</w:t>
            </w:r>
            <w:r>
              <w:rPr>
                <w:noProof/>
                <w:webHidden/>
              </w:rPr>
              <w:tab/>
            </w:r>
            <w:r>
              <w:rPr>
                <w:noProof/>
                <w:webHidden/>
              </w:rPr>
              <w:fldChar w:fldCharType="begin"/>
            </w:r>
            <w:r>
              <w:rPr>
                <w:noProof/>
                <w:webHidden/>
              </w:rPr>
              <w:instrText xml:space="preserve"> PAGEREF _Toc160434204 \h </w:instrText>
            </w:r>
            <w:r>
              <w:rPr>
                <w:noProof/>
                <w:webHidden/>
              </w:rPr>
            </w:r>
            <w:r>
              <w:rPr>
                <w:noProof/>
                <w:webHidden/>
              </w:rPr>
              <w:fldChar w:fldCharType="separate"/>
            </w:r>
            <w:r>
              <w:rPr>
                <w:noProof/>
                <w:webHidden/>
              </w:rPr>
              <w:t>20</w:t>
            </w:r>
            <w:r>
              <w:rPr>
                <w:noProof/>
                <w:webHidden/>
              </w:rPr>
              <w:fldChar w:fldCharType="end"/>
            </w:r>
          </w:hyperlink>
        </w:p>
        <w:p w14:paraId="1EBACB9E" w14:textId="1B034F2E" w:rsidR="00D57A39" w:rsidRDefault="00D57A39">
          <w:pPr>
            <w:pStyle w:val="TOC2"/>
            <w:tabs>
              <w:tab w:val="right" w:leader="dot" w:pos="9628"/>
            </w:tabs>
            <w:rPr>
              <w:noProof/>
            </w:rPr>
          </w:pPr>
          <w:hyperlink w:anchor="_Toc160434205" w:history="1">
            <w:r w:rsidRPr="00FD3BE4">
              <w:rPr>
                <w:rStyle w:val="Hyperlink"/>
                <w:noProof/>
              </w:rPr>
              <w:t>Data structures of my program</w:t>
            </w:r>
            <w:r>
              <w:rPr>
                <w:noProof/>
                <w:webHidden/>
              </w:rPr>
              <w:tab/>
            </w:r>
            <w:r>
              <w:rPr>
                <w:noProof/>
                <w:webHidden/>
              </w:rPr>
              <w:fldChar w:fldCharType="begin"/>
            </w:r>
            <w:r>
              <w:rPr>
                <w:noProof/>
                <w:webHidden/>
              </w:rPr>
              <w:instrText xml:space="preserve"> PAGEREF _Toc160434205 \h </w:instrText>
            </w:r>
            <w:r>
              <w:rPr>
                <w:noProof/>
                <w:webHidden/>
              </w:rPr>
            </w:r>
            <w:r>
              <w:rPr>
                <w:noProof/>
                <w:webHidden/>
              </w:rPr>
              <w:fldChar w:fldCharType="separate"/>
            </w:r>
            <w:r>
              <w:rPr>
                <w:noProof/>
                <w:webHidden/>
              </w:rPr>
              <w:t>20</w:t>
            </w:r>
            <w:r>
              <w:rPr>
                <w:noProof/>
                <w:webHidden/>
              </w:rPr>
              <w:fldChar w:fldCharType="end"/>
            </w:r>
          </w:hyperlink>
        </w:p>
        <w:p w14:paraId="7F223CA5" w14:textId="09EC3FBA" w:rsidR="00D57A39" w:rsidRDefault="00D57A39">
          <w:pPr>
            <w:pStyle w:val="TOC3"/>
            <w:tabs>
              <w:tab w:val="right" w:leader="dot" w:pos="9628"/>
            </w:tabs>
            <w:rPr>
              <w:noProof/>
            </w:rPr>
          </w:pPr>
          <w:hyperlink w:anchor="_Toc160434206" w:history="1">
            <w:r w:rsidRPr="00FD3BE4">
              <w:rPr>
                <w:rStyle w:val="Hyperlink"/>
                <w:noProof/>
              </w:rPr>
              <w:t>Classes that inherit pygame.sprite.Sprite</w:t>
            </w:r>
            <w:r>
              <w:rPr>
                <w:noProof/>
                <w:webHidden/>
              </w:rPr>
              <w:tab/>
            </w:r>
            <w:r>
              <w:rPr>
                <w:noProof/>
                <w:webHidden/>
              </w:rPr>
              <w:fldChar w:fldCharType="begin"/>
            </w:r>
            <w:r>
              <w:rPr>
                <w:noProof/>
                <w:webHidden/>
              </w:rPr>
              <w:instrText xml:space="preserve"> PAGEREF _Toc160434206 \h </w:instrText>
            </w:r>
            <w:r>
              <w:rPr>
                <w:noProof/>
                <w:webHidden/>
              </w:rPr>
            </w:r>
            <w:r>
              <w:rPr>
                <w:noProof/>
                <w:webHidden/>
              </w:rPr>
              <w:fldChar w:fldCharType="separate"/>
            </w:r>
            <w:r>
              <w:rPr>
                <w:noProof/>
                <w:webHidden/>
              </w:rPr>
              <w:t>21</w:t>
            </w:r>
            <w:r>
              <w:rPr>
                <w:noProof/>
                <w:webHidden/>
              </w:rPr>
              <w:fldChar w:fldCharType="end"/>
            </w:r>
          </w:hyperlink>
        </w:p>
        <w:p w14:paraId="5F7D7462" w14:textId="339FBFEA" w:rsidR="00D57A39" w:rsidRDefault="00D57A39">
          <w:pPr>
            <w:pStyle w:val="TOC3"/>
            <w:tabs>
              <w:tab w:val="right" w:leader="dot" w:pos="9628"/>
            </w:tabs>
            <w:rPr>
              <w:noProof/>
            </w:rPr>
          </w:pPr>
          <w:hyperlink w:anchor="_Toc160434207" w:history="1">
            <w:r w:rsidRPr="00FD3BE4">
              <w:rPr>
                <w:rStyle w:val="Hyperlink"/>
                <w:noProof/>
              </w:rPr>
              <w:t>Other classes</w:t>
            </w:r>
            <w:r>
              <w:rPr>
                <w:noProof/>
                <w:webHidden/>
              </w:rPr>
              <w:tab/>
            </w:r>
            <w:r>
              <w:rPr>
                <w:noProof/>
                <w:webHidden/>
              </w:rPr>
              <w:fldChar w:fldCharType="begin"/>
            </w:r>
            <w:r>
              <w:rPr>
                <w:noProof/>
                <w:webHidden/>
              </w:rPr>
              <w:instrText xml:space="preserve"> PAGEREF _Toc160434207 \h </w:instrText>
            </w:r>
            <w:r>
              <w:rPr>
                <w:noProof/>
                <w:webHidden/>
              </w:rPr>
            </w:r>
            <w:r>
              <w:rPr>
                <w:noProof/>
                <w:webHidden/>
              </w:rPr>
              <w:fldChar w:fldCharType="separate"/>
            </w:r>
            <w:r>
              <w:rPr>
                <w:noProof/>
                <w:webHidden/>
              </w:rPr>
              <w:t>21</w:t>
            </w:r>
            <w:r>
              <w:rPr>
                <w:noProof/>
                <w:webHidden/>
              </w:rPr>
              <w:fldChar w:fldCharType="end"/>
            </w:r>
          </w:hyperlink>
        </w:p>
        <w:p w14:paraId="6AE6C9E9" w14:textId="5C0A9A52" w:rsidR="00D57A39" w:rsidRDefault="00D57A39">
          <w:pPr>
            <w:pStyle w:val="TOC3"/>
            <w:tabs>
              <w:tab w:val="right" w:leader="dot" w:pos="9628"/>
            </w:tabs>
            <w:rPr>
              <w:noProof/>
            </w:rPr>
          </w:pPr>
          <w:hyperlink w:anchor="_Toc160434208" w:history="1">
            <w:r w:rsidRPr="00FD3BE4">
              <w:rPr>
                <w:rStyle w:val="Hyperlink"/>
                <w:noProof/>
              </w:rPr>
              <w:t>First Iteration</w:t>
            </w:r>
            <w:r>
              <w:rPr>
                <w:noProof/>
                <w:webHidden/>
              </w:rPr>
              <w:tab/>
            </w:r>
            <w:r>
              <w:rPr>
                <w:noProof/>
                <w:webHidden/>
              </w:rPr>
              <w:fldChar w:fldCharType="begin"/>
            </w:r>
            <w:r>
              <w:rPr>
                <w:noProof/>
                <w:webHidden/>
              </w:rPr>
              <w:instrText xml:space="preserve"> PAGEREF _Toc160434208 \h </w:instrText>
            </w:r>
            <w:r>
              <w:rPr>
                <w:noProof/>
                <w:webHidden/>
              </w:rPr>
            </w:r>
            <w:r>
              <w:rPr>
                <w:noProof/>
                <w:webHidden/>
              </w:rPr>
              <w:fldChar w:fldCharType="separate"/>
            </w:r>
            <w:r>
              <w:rPr>
                <w:noProof/>
                <w:webHidden/>
              </w:rPr>
              <w:t>21</w:t>
            </w:r>
            <w:r>
              <w:rPr>
                <w:noProof/>
                <w:webHidden/>
              </w:rPr>
              <w:fldChar w:fldCharType="end"/>
            </w:r>
          </w:hyperlink>
        </w:p>
        <w:p w14:paraId="32DCE894" w14:textId="562E3DA4" w:rsidR="00D57A39" w:rsidRDefault="00D57A39">
          <w:pPr>
            <w:pStyle w:val="TOC3"/>
            <w:tabs>
              <w:tab w:val="right" w:leader="dot" w:pos="9628"/>
            </w:tabs>
            <w:rPr>
              <w:noProof/>
            </w:rPr>
          </w:pPr>
          <w:hyperlink w:anchor="_Toc160434209" w:history="1">
            <w:r w:rsidRPr="00FD3BE4">
              <w:rPr>
                <w:rStyle w:val="Hyperlink"/>
                <w:noProof/>
              </w:rPr>
              <w:t>Second Iteration</w:t>
            </w:r>
            <w:r>
              <w:rPr>
                <w:noProof/>
                <w:webHidden/>
              </w:rPr>
              <w:tab/>
            </w:r>
            <w:r>
              <w:rPr>
                <w:noProof/>
                <w:webHidden/>
              </w:rPr>
              <w:fldChar w:fldCharType="begin"/>
            </w:r>
            <w:r>
              <w:rPr>
                <w:noProof/>
                <w:webHidden/>
              </w:rPr>
              <w:instrText xml:space="preserve"> PAGEREF _Toc160434209 \h </w:instrText>
            </w:r>
            <w:r>
              <w:rPr>
                <w:noProof/>
                <w:webHidden/>
              </w:rPr>
            </w:r>
            <w:r>
              <w:rPr>
                <w:noProof/>
                <w:webHidden/>
              </w:rPr>
              <w:fldChar w:fldCharType="separate"/>
            </w:r>
            <w:r>
              <w:rPr>
                <w:noProof/>
                <w:webHidden/>
              </w:rPr>
              <w:t>22</w:t>
            </w:r>
            <w:r>
              <w:rPr>
                <w:noProof/>
                <w:webHidden/>
              </w:rPr>
              <w:fldChar w:fldCharType="end"/>
            </w:r>
          </w:hyperlink>
        </w:p>
        <w:p w14:paraId="5FD35632" w14:textId="509C6A8E" w:rsidR="00D57A39" w:rsidRDefault="00D57A39">
          <w:pPr>
            <w:pStyle w:val="TOC2"/>
            <w:tabs>
              <w:tab w:val="right" w:leader="dot" w:pos="9628"/>
            </w:tabs>
            <w:rPr>
              <w:noProof/>
            </w:rPr>
          </w:pPr>
          <w:hyperlink w:anchor="_Toc160434210" w:history="1">
            <w:r w:rsidRPr="00FD3BE4">
              <w:rPr>
                <w:rStyle w:val="Hyperlink"/>
                <w:noProof/>
              </w:rPr>
              <w:t>Algorithms</w:t>
            </w:r>
            <w:r>
              <w:rPr>
                <w:noProof/>
                <w:webHidden/>
              </w:rPr>
              <w:tab/>
            </w:r>
            <w:r>
              <w:rPr>
                <w:noProof/>
                <w:webHidden/>
              </w:rPr>
              <w:fldChar w:fldCharType="begin"/>
            </w:r>
            <w:r>
              <w:rPr>
                <w:noProof/>
                <w:webHidden/>
              </w:rPr>
              <w:instrText xml:space="preserve"> PAGEREF _Toc160434210 \h </w:instrText>
            </w:r>
            <w:r>
              <w:rPr>
                <w:noProof/>
                <w:webHidden/>
              </w:rPr>
            </w:r>
            <w:r>
              <w:rPr>
                <w:noProof/>
                <w:webHidden/>
              </w:rPr>
              <w:fldChar w:fldCharType="separate"/>
            </w:r>
            <w:r>
              <w:rPr>
                <w:noProof/>
                <w:webHidden/>
              </w:rPr>
              <w:t>22</w:t>
            </w:r>
            <w:r>
              <w:rPr>
                <w:noProof/>
                <w:webHidden/>
              </w:rPr>
              <w:fldChar w:fldCharType="end"/>
            </w:r>
          </w:hyperlink>
        </w:p>
        <w:p w14:paraId="499EB399" w14:textId="71CCD8C5" w:rsidR="00D57A39" w:rsidRDefault="00D57A39">
          <w:pPr>
            <w:pStyle w:val="TOC2"/>
            <w:tabs>
              <w:tab w:val="right" w:leader="dot" w:pos="9628"/>
            </w:tabs>
            <w:rPr>
              <w:noProof/>
            </w:rPr>
          </w:pPr>
          <w:hyperlink w:anchor="_Toc160434211" w:history="1">
            <w:r w:rsidRPr="00FD3BE4">
              <w:rPr>
                <w:rStyle w:val="Hyperlink"/>
                <w:noProof/>
              </w:rPr>
              <w:t>Main loop</w:t>
            </w:r>
            <w:r>
              <w:rPr>
                <w:noProof/>
                <w:webHidden/>
              </w:rPr>
              <w:tab/>
            </w:r>
            <w:r>
              <w:rPr>
                <w:noProof/>
                <w:webHidden/>
              </w:rPr>
              <w:fldChar w:fldCharType="begin"/>
            </w:r>
            <w:r>
              <w:rPr>
                <w:noProof/>
                <w:webHidden/>
              </w:rPr>
              <w:instrText xml:space="preserve"> PAGEREF _Toc160434211 \h </w:instrText>
            </w:r>
            <w:r>
              <w:rPr>
                <w:noProof/>
                <w:webHidden/>
              </w:rPr>
            </w:r>
            <w:r>
              <w:rPr>
                <w:noProof/>
                <w:webHidden/>
              </w:rPr>
              <w:fldChar w:fldCharType="separate"/>
            </w:r>
            <w:r>
              <w:rPr>
                <w:noProof/>
                <w:webHidden/>
              </w:rPr>
              <w:t>23</w:t>
            </w:r>
            <w:r>
              <w:rPr>
                <w:noProof/>
                <w:webHidden/>
              </w:rPr>
              <w:fldChar w:fldCharType="end"/>
            </w:r>
          </w:hyperlink>
        </w:p>
        <w:p w14:paraId="685CE2F3" w14:textId="2DC2E40D" w:rsidR="00D57A39" w:rsidRDefault="00D57A39">
          <w:pPr>
            <w:pStyle w:val="TOC2"/>
            <w:tabs>
              <w:tab w:val="right" w:leader="dot" w:pos="9628"/>
            </w:tabs>
            <w:rPr>
              <w:noProof/>
            </w:rPr>
          </w:pPr>
          <w:hyperlink w:anchor="_Toc160434212" w:history="1">
            <w:r w:rsidRPr="00FD3BE4">
              <w:rPr>
                <w:rStyle w:val="Hyperlink"/>
                <w:noProof/>
              </w:rPr>
              <w:t>Destructible Enviroment</w:t>
            </w:r>
            <w:r>
              <w:rPr>
                <w:noProof/>
                <w:webHidden/>
              </w:rPr>
              <w:tab/>
            </w:r>
            <w:r>
              <w:rPr>
                <w:noProof/>
                <w:webHidden/>
              </w:rPr>
              <w:fldChar w:fldCharType="begin"/>
            </w:r>
            <w:r>
              <w:rPr>
                <w:noProof/>
                <w:webHidden/>
              </w:rPr>
              <w:instrText xml:space="preserve"> PAGEREF _Toc160434212 \h </w:instrText>
            </w:r>
            <w:r>
              <w:rPr>
                <w:noProof/>
                <w:webHidden/>
              </w:rPr>
            </w:r>
            <w:r>
              <w:rPr>
                <w:noProof/>
                <w:webHidden/>
              </w:rPr>
              <w:fldChar w:fldCharType="separate"/>
            </w:r>
            <w:r>
              <w:rPr>
                <w:noProof/>
                <w:webHidden/>
              </w:rPr>
              <w:t>23</w:t>
            </w:r>
            <w:r>
              <w:rPr>
                <w:noProof/>
                <w:webHidden/>
              </w:rPr>
              <w:fldChar w:fldCharType="end"/>
            </w:r>
          </w:hyperlink>
        </w:p>
        <w:p w14:paraId="4E7B7378" w14:textId="5C3BA9C2" w:rsidR="00D57A39" w:rsidRDefault="00D57A39">
          <w:pPr>
            <w:pStyle w:val="TOC2"/>
            <w:tabs>
              <w:tab w:val="right" w:leader="dot" w:pos="9628"/>
            </w:tabs>
            <w:rPr>
              <w:noProof/>
            </w:rPr>
          </w:pPr>
          <w:hyperlink w:anchor="_Toc160434213" w:history="1">
            <w:r w:rsidRPr="00FD3BE4">
              <w:rPr>
                <w:rStyle w:val="Hyperlink"/>
                <w:noProof/>
              </w:rPr>
              <w:t>Player movement</w:t>
            </w:r>
            <w:r>
              <w:rPr>
                <w:noProof/>
                <w:webHidden/>
              </w:rPr>
              <w:tab/>
            </w:r>
            <w:r>
              <w:rPr>
                <w:noProof/>
                <w:webHidden/>
              </w:rPr>
              <w:fldChar w:fldCharType="begin"/>
            </w:r>
            <w:r>
              <w:rPr>
                <w:noProof/>
                <w:webHidden/>
              </w:rPr>
              <w:instrText xml:space="preserve"> PAGEREF _Toc160434213 \h </w:instrText>
            </w:r>
            <w:r>
              <w:rPr>
                <w:noProof/>
                <w:webHidden/>
              </w:rPr>
            </w:r>
            <w:r>
              <w:rPr>
                <w:noProof/>
                <w:webHidden/>
              </w:rPr>
              <w:fldChar w:fldCharType="separate"/>
            </w:r>
            <w:r>
              <w:rPr>
                <w:noProof/>
                <w:webHidden/>
              </w:rPr>
              <w:t>24</w:t>
            </w:r>
            <w:r>
              <w:rPr>
                <w:noProof/>
                <w:webHidden/>
              </w:rPr>
              <w:fldChar w:fldCharType="end"/>
            </w:r>
          </w:hyperlink>
        </w:p>
        <w:p w14:paraId="7109B1B6" w14:textId="719A83E2" w:rsidR="00D57A39" w:rsidRDefault="00D57A39">
          <w:pPr>
            <w:pStyle w:val="TOC3"/>
            <w:tabs>
              <w:tab w:val="right" w:leader="dot" w:pos="9628"/>
            </w:tabs>
            <w:rPr>
              <w:noProof/>
            </w:rPr>
          </w:pPr>
          <w:hyperlink w:anchor="_Toc160434214" w:history="1">
            <w:r w:rsidRPr="00FD3BE4">
              <w:rPr>
                <w:rStyle w:val="Hyperlink"/>
                <w:noProof/>
              </w:rPr>
              <w:t>First Iteration</w:t>
            </w:r>
            <w:r>
              <w:rPr>
                <w:noProof/>
                <w:webHidden/>
              </w:rPr>
              <w:tab/>
            </w:r>
            <w:r>
              <w:rPr>
                <w:noProof/>
                <w:webHidden/>
              </w:rPr>
              <w:fldChar w:fldCharType="begin"/>
            </w:r>
            <w:r>
              <w:rPr>
                <w:noProof/>
                <w:webHidden/>
              </w:rPr>
              <w:instrText xml:space="preserve"> PAGEREF _Toc160434214 \h </w:instrText>
            </w:r>
            <w:r>
              <w:rPr>
                <w:noProof/>
                <w:webHidden/>
              </w:rPr>
            </w:r>
            <w:r>
              <w:rPr>
                <w:noProof/>
                <w:webHidden/>
              </w:rPr>
              <w:fldChar w:fldCharType="separate"/>
            </w:r>
            <w:r>
              <w:rPr>
                <w:noProof/>
                <w:webHidden/>
              </w:rPr>
              <w:t>24</w:t>
            </w:r>
            <w:r>
              <w:rPr>
                <w:noProof/>
                <w:webHidden/>
              </w:rPr>
              <w:fldChar w:fldCharType="end"/>
            </w:r>
          </w:hyperlink>
        </w:p>
        <w:p w14:paraId="1BF37B45" w14:textId="58D6E6D4" w:rsidR="00D57A39" w:rsidRDefault="00D57A39">
          <w:pPr>
            <w:pStyle w:val="TOC3"/>
            <w:tabs>
              <w:tab w:val="right" w:leader="dot" w:pos="9628"/>
            </w:tabs>
            <w:rPr>
              <w:noProof/>
            </w:rPr>
          </w:pPr>
          <w:hyperlink w:anchor="_Toc160434215" w:history="1">
            <w:r w:rsidRPr="00FD3BE4">
              <w:rPr>
                <w:rStyle w:val="Hyperlink"/>
                <w:noProof/>
              </w:rPr>
              <w:t>Second Iteration</w:t>
            </w:r>
            <w:r>
              <w:rPr>
                <w:noProof/>
                <w:webHidden/>
              </w:rPr>
              <w:tab/>
            </w:r>
            <w:r>
              <w:rPr>
                <w:noProof/>
                <w:webHidden/>
              </w:rPr>
              <w:fldChar w:fldCharType="begin"/>
            </w:r>
            <w:r>
              <w:rPr>
                <w:noProof/>
                <w:webHidden/>
              </w:rPr>
              <w:instrText xml:space="preserve"> PAGEREF _Toc160434215 \h </w:instrText>
            </w:r>
            <w:r>
              <w:rPr>
                <w:noProof/>
                <w:webHidden/>
              </w:rPr>
            </w:r>
            <w:r>
              <w:rPr>
                <w:noProof/>
                <w:webHidden/>
              </w:rPr>
              <w:fldChar w:fldCharType="separate"/>
            </w:r>
            <w:r>
              <w:rPr>
                <w:noProof/>
                <w:webHidden/>
              </w:rPr>
              <w:t>25</w:t>
            </w:r>
            <w:r>
              <w:rPr>
                <w:noProof/>
                <w:webHidden/>
              </w:rPr>
              <w:fldChar w:fldCharType="end"/>
            </w:r>
          </w:hyperlink>
        </w:p>
        <w:p w14:paraId="66CCCC1F" w14:textId="69EE5C83" w:rsidR="00D57A39" w:rsidRDefault="00D57A39">
          <w:pPr>
            <w:pStyle w:val="TOC2"/>
            <w:tabs>
              <w:tab w:val="right" w:leader="dot" w:pos="9628"/>
            </w:tabs>
            <w:rPr>
              <w:noProof/>
            </w:rPr>
          </w:pPr>
          <w:hyperlink w:anchor="_Toc160434216" w:history="1">
            <w:r w:rsidRPr="00FD3BE4">
              <w:rPr>
                <w:rStyle w:val="Hyperlink"/>
                <w:noProof/>
              </w:rPr>
              <w:t>Player collisions</w:t>
            </w:r>
            <w:r>
              <w:rPr>
                <w:noProof/>
                <w:webHidden/>
              </w:rPr>
              <w:tab/>
            </w:r>
            <w:r>
              <w:rPr>
                <w:noProof/>
                <w:webHidden/>
              </w:rPr>
              <w:fldChar w:fldCharType="begin"/>
            </w:r>
            <w:r>
              <w:rPr>
                <w:noProof/>
                <w:webHidden/>
              </w:rPr>
              <w:instrText xml:space="preserve"> PAGEREF _Toc160434216 \h </w:instrText>
            </w:r>
            <w:r>
              <w:rPr>
                <w:noProof/>
                <w:webHidden/>
              </w:rPr>
            </w:r>
            <w:r>
              <w:rPr>
                <w:noProof/>
                <w:webHidden/>
              </w:rPr>
              <w:fldChar w:fldCharType="separate"/>
            </w:r>
            <w:r>
              <w:rPr>
                <w:noProof/>
                <w:webHidden/>
              </w:rPr>
              <w:t>27</w:t>
            </w:r>
            <w:r>
              <w:rPr>
                <w:noProof/>
                <w:webHidden/>
              </w:rPr>
              <w:fldChar w:fldCharType="end"/>
            </w:r>
          </w:hyperlink>
        </w:p>
        <w:p w14:paraId="59BFBB18" w14:textId="3BF6E6BA" w:rsidR="00D57A39" w:rsidRDefault="00D57A39">
          <w:pPr>
            <w:pStyle w:val="TOC3"/>
            <w:tabs>
              <w:tab w:val="right" w:leader="dot" w:pos="9628"/>
            </w:tabs>
            <w:rPr>
              <w:noProof/>
            </w:rPr>
          </w:pPr>
          <w:hyperlink w:anchor="_Toc160434217" w:history="1">
            <w:r w:rsidRPr="00FD3BE4">
              <w:rPr>
                <w:rStyle w:val="Hyperlink"/>
                <w:noProof/>
              </w:rPr>
              <w:t>First Iteration</w:t>
            </w:r>
            <w:r>
              <w:rPr>
                <w:noProof/>
                <w:webHidden/>
              </w:rPr>
              <w:tab/>
            </w:r>
            <w:r>
              <w:rPr>
                <w:noProof/>
                <w:webHidden/>
              </w:rPr>
              <w:fldChar w:fldCharType="begin"/>
            </w:r>
            <w:r>
              <w:rPr>
                <w:noProof/>
                <w:webHidden/>
              </w:rPr>
              <w:instrText xml:space="preserve"> PAGEREF _Toc160434217 \h </w:instrText>
            </w:r>
            <w:r>
              <w:rPr>
                <w:noProof/>
                <w:webHidden/>
              </w:rPr>
            </w:r>
            <w:r>
              <w:rPr>
                <w:noProof/>
                <w:webHidden/>
              </w:rPr>
              <w:fldChar w:fldCharType="separate"/>
            </w:r>
            <w:r>
              <w:rPr>
                <w:noProof/>
                <w:webHidden/>
              </w:rPr>
              <w:t>27</w:t>
            </w:r>
            <w:r>
              <w:rPr>
                <w:noProof/>
                <w:webHidden/>
              </w:rPr>
              <w:fldChar w:fldCharType="end"/>
            </w:r>
          </w:hyperlink>
        </w:p>
        <w:p w14:paraId="2B796EE6" w14:textId="1BDEBE0E" w:rsidR="00D57A39" w:rsidRDefault="00D57A39">
          <w:pPr>
            <w:pStyle w:val="TOC3"/>
            <w:tabs>
              <w:tab w:val="right" w:leader="dot" w:pos="9628"/>
            </w:tabs>
            <w:rPr>
              <w:noProof/>
            </w:rPr>
          </w:pPr>
          <w:hyperlink w:anchor="_Toc160434218" w:history="1">
            <w:r w:rsidRPr="00FD3BE4">
              <w:rPr>
                <w:rStyle w:val="Hyperlink"/>
                <w:noProof/>
              </w:rPr>
              <w:t>Second Iteration</w:t>
            </w:r>
            <w:r>
              <w:rPr>
                <w:noProof/>
                <w:webHidden/>
              </w:rPr>
              <w:tab/>
            </w:r>
            <w:r>
              <w:rPr>
                <w:noProof/>
                <w:webHidden/>
              </w:rPr>
              <w:fldChar w:fldCharType="begin"/>
            </w:r>
            <w:r>
              <w:rPr>
                <w:noProof/>
                <w:webHidden/>
              </w:rPr>
              <w:instrText xml:space="preserve"> PAGEREF _Toc160434218 \h </w:instrText>
            </w:r>
            <w:r>
              <w:rPr>
                <w:noProof/>
                <w:webHidden/>
              </w:rPr>
            </w:r>
            <w:r>
              <w:rPr>
                <w:noProof/>
                <w:webHidden/>
              </w:rPr>
              <w:fldChar w:fldCharType="separate"/>
            </w:r>
            <w:r>
              <w:rPr>
                <w:noProof/>
                <w:webHidden/>
              </w:rPr>
              <w:t>28</w:t>
            </w:r>
            <w:r>
              <w:rPr>
                <w:noProof/>
                <w:webHidden/>
              </w:rPr>
              <w:fldChar w:fldCharType="end"/>
            </w:r>
          </w:hyperlink>
        </w:p>
        <w:p w14:paraId="6CA02599" w14:textId="2DB81894" w:rsidR="00D57A39" w:rsidRDefault="00D57A39">
          <w:pPr>
            <w:pStyle w:val="TOC2"/>
            <w:tabs>
              <w:tab w:val="right" w:leader="dot" w:pos="9628"/>
            </w:tabs>
            <w:rPr>
              <w:noProof/>
            </w:rPr>
          </w:pPr>
          <w:hyperlink w:anchor="_Toc160434219" w:history="1">
            <w:r w:rsidRPr="00FD3BE4">
              <w:rPr>
                <w:rStyle w:val="Hyperlink"/>
                <w:noProof/>
              </w:rPr>
              <w:t>Finding the direction the player is aiming</w:t>
            </w:r>
            <w:r>
              <w:rPr>
                <w:noProof/>
                <w:webHidden/>
              </w:rPr>
              <w:tab/>
            </w:r>
            <w:r>
              <w:rPr>
                <w:noProof/>
                <w:webHidden/>
              </w:rPr>
              <w:fldChar w:fldCharType="begin"/>
            </w:r>
            <w:r>
              <w:rPr>
                <w:noProof/>
                <w:webHidden/>
              </w:rPr>
              <w:instrText xml:space="preserve"> PAGEREF _Toc160434219 \h </w:instrText>
            </w:r>
            <w:r>
              <w:rPr>
                <w:noProof/>
                <w:webHidden/>
              </w:rPr>
            </w:r>
            <w:r>
              <w:rPr>
                <w:noProof/>
                <w:webHidden/>
              </w:rPr>
              <w:fldChar w:fldCharType="separate"/>
            </w:r>
            <w:r>
              <w:rPr>
                <w:noProof/>
                <w:webHidden/>
              </w:rPr>
              <w:t>28</w:t>
            </w:r>
            <w:r>
              <w:rPr>
                <w:noProof/>
                <w:webHidden/>
              </w:rPr>
              <w:fldChar w:fldCharType="end"/>
            </w:r>
          </w:hyperlink>
        </w:p>
        <w:p w14:paraId="56CF59B0" w14:textId="1B17BAA3" w:rsidR="00D57A39" w:rsidRDefault="00D57A39">
          <w:pPr>
            <w:pStyle w:val="TOC3"/>
            <w:tabs>
              <w:tab w:val="right" w:leader="dot" w:pos="9628"/>
            </w:tabs>
            <w:rPr>
              <w:noProof/>
            </w:rPr>
          </w:pPr>
          <w:hyperlink w:anchor="_Toc160434220" w:history="1">
            <w:r w:rsidRPr="00FD3BE4">
              <w:rPr>
                <w:rStyle w:val="Hyperlink"/>
                <w:noProof/>
              </w:rPr>
              <w:t>Keyboard</w:t>
            </w:r>
            <w:r>
              <w:rPr>
                <w:noProof/>
                <w:webHidden/>
              </w:rPr>
              <w:tab/>
            </w:r>
            <w:r>
              <w:rPr>
                <w:noProof/>
                <w:webHidden/>
              </w:rPr>
              <w:fldChar w:fldCharType="begin"/>
            </w:r>
            <w:r>
              <w:rPr>
                <w:noProof/>
                <w:webHidden/>
              </w:rPr>
              <w:instrText xml:space="preserve"> PAGEREF _Toc160434220 \h </w:instrText>
            </w:r>
            <w:r>
              <w:rPr>
                <w:noProof/>
                <w:webHidden/>
              </w:rPr>
            </w:r>
            <w:r>
              <w:rPr>
                <w:noProof/>
                <w:webHidden/>
              </w:rPr>
              <w:fldChar w:fldCharType="separate"/>
            </w:r>
            <w:r>
              <w:rPr>
                <w:noProof/>
                <w:webHidden/>
              </w:rPr>
              <w:t>28</w:t>
            </w:r>
            <w:r>
              <w:rPr>
                <w:noProof/>
                <w:webHidden/>
              </w:rPr>
              <w:fldChar w:fldCharType="end"/>
            </w:r>
          </w:hyperlink>
        </w:p>
        <w:p w14:paraId="6BB09F8F" w14:textId="4638D834" w:rsidR="00D57A39" w:rsidRDefault="00D57A39">
          <w:pPr>
            <w:pStyle w:val="TOC3"/>
            <w:tabs>
              <w:tab w:val="right" w:leader="dot" w:pos="9628"/>
            </w:tabs>
            <w:rPr>
              <w:noProof/>
            </w:rPr>
          </w:pPr>
          <w:hyperlink w:anchor="_Toc160434221" w:history="1">
            <w:r w:rsidRPr="00FD3BE4">
              <w:rPr>
                <w:rStyle w:val="Hyperlink"/>
                <w:noProof/>
              </w:rPr>
              <w:t>Controller</w:t>
            </w:r>
            <w:r>
              <w:rPr>
                <w:noProof/>
                <w:webHidden/>
              </w:rPr>
              <w:tab/>
            </w:r>
            <w:r>
              <w:rPr>
                <w:noProof/>
                <w:webHidden/>
              </w:rPr>
              <w:fldChar w:fldCharType="begin"/>
            </w:r>
            <w:r>
              <w:rPr>
                <w:noProof/>
                <w:webHidden/>
              </w:rPr>
              <w:instrText xml:space="preserve"> PAGEREF _Toc160434221 \h </w:instrText>
            </w:r>
            <w:r>
              <w:rPr>
                <w:noProof/>
                <w:webHidden/>
              </w:rPr>
            </w:r>
            <w:r>
              <w:rPr>
                <w:noProof/>
                <w:webHidden/>
              </w:rPr>
              <w:fldChar w:fldCharType="separate"/>
            </w:r>
            <w:r>
              <w:rPr>
                <w:noProof/>
                <w:webHidden/>
              </w:rPr>
              <w:t>29</w:t>
            </w:r>
            <w:r>
              <w:rPr>
                <w:noProof/>
                <w:webHidden/>
              </w:rPr>
              <w:fldChar w:fldCharType="end"/>
            </w:r>
          </w:hyperlink>
        </w:p>
        <w:p w14:paraId="71E61CFE" w14:textId="46464C61" w:rsidR="00D57A39" w:rsidRDefault="00D57A39">
          <w:pPr>
            <w:pStyle w:val="TOC2"/>
            <w:tabs>
              <w:tab w:val="right" w:leader="dot" w:pos="9628"/>
            </w:tabs>
            <w:rPr>
              <w:noProof/>
            </w:rPr>
          </w:pPr>
          <w:hyperlink w:anchor="_Toc160434222" w:history="1">
            <w:r w:rsidRPr="00FD3BE4">
              <w:rPr>
                <w:rStyle w:val="Hyperlink"/>
                <w:noProof/>
              </w:rPr>
              <w:t>Displaying the direction the player is aiming</w:t>
            </w:r>
            <w:r>
              <w:rPr>
                <w:noProof/>
                <w:webHidden/>
              </w:rPr>
              <w:tab/>
            </w:r>
            <w:r>
              <w:rPr>
                <w:noProof/>
                <w:webHidden/>
              </w:rPr>
              <w:fldChar w:fldCharType="begin"/>
            </w:r>
            <w:r>
              <w:rPr>
                <w:noProof/>
                <w:webHidden/>
              </w:rPr>
              <w:instrText xml:space="preserve"> PAGEREF _Toc160434222 \h </w:instrText>
            </w:r>
            <w:r>
              <w:rPr>
                <w:noProof/>
                <w:webHidden/>
              </w:rPr>
            </w:r>
            <w:r>
              <w:rPr>
                <w:noProof/>
                <w:webHidden/>
              </w:rPr>
              <w:fldChar w:fldCharType="separate"/>
            </w:r>
            <w:r>
              <w:rPr>
                <w:noProof/>
                <w:webHidden/>
              </w:rPr>
              <w:t>30</w:t>
            </w:r>
            <w:r>
              <w:rPr>
                <w:noProof/>
                <w:webHidden/>
              </w:rPr>
              <w:fldChar w:fldCharType="end"/>
            </w:r>
          </w:hyperlink>
        </w:p>
        <w:p w14:paraId="23F339C8" w14:textId="0D0E92E6" w:rsidR="00D57A39" w:rsidRDefault="00D57A39">
          <w:pPr>
            <w:pStyle w:val="TOC2"/>
            <w:tabs>
              <w:tab w:val="right" w:leader="dot" w:pos="9628"/>
            </w:tabs>
            <w:rPr>
              <w:noProof/>
            </w:rPr>
          </w:pPr>
          <w:hyperlink w:anchor="_Toc160434223" w:history="1">
            <w:r w:rsidRPr="00FD3BE4">
              <w:rPr>
                <w:rStyle w:val="Hyperlink"/>
                <w:noProof/>
              </w:rPr>
              <w:t>Shooting</w:t>
            </w:r>
            <w:r>
              <w:rPr>
                <w:noProof/>
                <w:webHidden/>
              </w:rPr>
              <w:tab/>
            </w:r>
            <w:r>
              <w:rPr>
                <w:noProof/>
                <w:webHidden/>
              </w:rPr>
              <w:fldChar w:fldCharType="begin"/>
            </w:r>
            <w:r>
              <w:rPr>
                <w:noProof/>
                <w:webHidden/>
              </w:rPr>
              <w:instrText xml:space="preserve"> PAGEREF _Toc160434223 \h </w:instrText>
            </w:r>
            <w:r>
              <w:rPr>
                <w:noProof/>
                <w:webHidden/>
              </w:rPr>
            </w:r>
            <w:r>
              <w:rPr>
                <w:noProof/>
                <w:webHidden/>
              </w:rPr>
              <w:fldChar w:fldCharType="separate"/>
            </w:r>
            <w:r>
              <w:rPr>
                <w:noProof/>
                <w:webHidden/>
              </w:rPr>
              <w:t>30</w:t>
            </w:r>
            <w:r>
              <w:rPr>
                <w:noProof/>
                <w:webHidden/>
              </w:rPr>
              <w:fldChar w:fldCharType="end"/>
            </w:r>
          </w:hyperlink>
        </w:p>
        <w:p w14:paraId="44FC6AB9" w14:textId="43051BAB" w:rsidR="00D57A39" w:rsidRDefault="00D57A39">
          <w:pPr>
            <w:pStyle w:val="TOC2"/>
            <w:tabs>
              <w:tab w:val="right" w:leader="dot" w:pos="9628"/>
            </w:tabs>
            <w:rPr>
              <w:noProof/>
            </w:rPr>
          </w:pPr>
          <w:hyperlink w:anchor="_Toc160434224" w:history="1">
            <w:r w:rsidRPr="00FD3BE4">
              <w:rPr>
                <w:rStyle w:val="Hyperlink"/>
                <w:noProof/>
              </w:rPr>
              <w:t>Loading in the next level</w:t>
            </w:r>
            <w:r>
              <w:rPr>
                <w:noProof/>
                <w:webHidden/>
              </w:rPr>
              <w:tab/>
            </w:r>
            <w:r>
              <w:rPr>
                <w:noProof/>
                <w:webHidden/>
              </w:rPr>
              <w:fldChar w:fldCharType="begin"/>
            </w:r>
            <w:r>
              <w:rPr>
                <w:noProof/>
                <w:webHidden/>
              </w:rPr>
              <w:instrText xml:space="preserve"> PAGEREF _Toc160434224 \h </w:instrText>
            </w:r>
            <w:r>
              <w:rPr>
                <w:noProof/>
                <w:webHidden/>
              </w:rPr>
            </w:r>
            <w:r>
              <w:rPr>
                <w:noProof/>
                <w:webHidden/>
              </w:rPr>
              <w:fldChar w:fldCharType="separate"/>
            </w:r>
            <w:r>
              <w:rPr>
                <w:noProof/>
                <w:webHidden/>
              </w:rPr>
              <w:t>31</w:t>
            </w:r>
            <w:r>
              <w:rPr>
                <w:noProof/>
                <w:webHidden/>
              </w:rPr>
              <w:fldChar w:fldCharType="end"/>
            </w:r>
          </w:hyperlink>
        </w:p>
        <w:p w14:paraId="22971679" w14:textId="7C1396DF" w:rsidR="00D57A39" w:rsidRDefault="00D57A39">
          <w:pPr>
            <w:pStyle w:val="TOC2"/>
            <w:tabs>
              <w:tab w:val="right" w:leader="dot" w:pos="9628"/>
            </w:tabs>
            <w:rPr>
              <w:noProof/>
            </w:rPr>
          </w:pPr>
          <w:hyperlink w:anchor="_Toc160434225" w:history="1">
            <w:r w:rsidRPr="00FD3BE4">
              <w:rPr>
                <w:rStyle w:val="Hyperlink"/>
                <w:noProof/>
              </w:rPr>
              <w:t>Spawning players</w:t>
            </w:r>
            <w:r>
              <w:rPr>
                <w:noProof/>
                <w:webHidden/>
              </w:rPr>
              <w:tab/>
            </w:r>
            <w:r>
              <w:rPr>
                <w:noProof/>
                <w:webHidden/>
              </w:rPr>
              <w:fldChar w:fldCharType="begin"/>
            </w:r>
            <w:r>
              <w:rPr>
                <w:noProof/>
                <w:webHidden/>
              </w:rPr>
              <w:instrText xml:space="preserve"> PAGEREF _Toc160434225 \h </w:instrText>
            </w:r>
            <w:r>
              <w:rPr>
                <w:noProof/>
                <w:webHidden/>
              </w:rPr>
            </w:r>
            <w:r>
              <w:rPr>
                <w:noProof/>
                <w:webHidden/>
              </w:rPr>
              <w:fldChar w:fldCharType="separate"/>
            </w:r>
            <w:r>
              <w:rPr>
                <w:noProof/>
                <w:webHidden/>
              </w:rPr>
              <w:t>31</w:t>
            </w:r>
            <w:r>
              <w:rPr>
                <w:noProof/>
                <w:webHidden/>
              </w:rPr>
              <w:fldChar w:fldCharType="end"/>
            </w:r>
          </w:hyperlink>
        </w:p>
        <w:p w14:paraId="1945DC94" w14:textId="611504F8" w:rsidR="00D57A39" w:rsidRDefault="00D57A39">
          <w:pPr>
            <w:pStyle w:val="TOC2"/>
            <w:tabs>
              <w:tab w:val="right" w:leader="dot" w:pos="9628"/>
            </w:tabs>
            <w:rPr>
              <w:noProof/>
            </w:rPr>
          </w:pPr>
          <w:hyperlink w:anchor="_Toc160434226" w:history="1">
            <w:r w:rsidRPr="00FD3BE4">
              <w:rPr>
                <w:rStyle w:val="Hyperlink"/>
                <w:noProof/>
              </w:rPr>
              <w:t>Permanent Storage</w:t>
            </w:r>
            <w:r>
              <w:rPr>
                <w:noProof/>
                <w:webHidden/>
              </w:rPr>
              <w:tab/>
            </w:r>
            <w:r>
              <w:rPr>
                <w:noProof/>
                <w:webHidden/>
              </w:rPr>
              <w:fldChar w:fldCharType="begin"/>
            </w:r>
            <w:r>
              <w:rPr>
                <w:noProof/>
                <w:webHidden/>
              </w:rPr>
              <w:instrText xml:space="preserve"> PAGEREF _Toc160434226 \h </w:instrText>
            </w:r>
            <w:r>
              <w:rPr>
                <w:noProof/>
                <w:webHidden/>
              </w:rPr>
            </w:r>
            <w:r>
              <w:rPr>
                <w:noProof/>
                <w:webHidden/>
              </w:rPr>
              <w:fldChar w:fldCharType="separate"/>
            </w:r>
            <w:r>
              <w:rPr>
                <w:noProof/>
                <w:webHidden/>
              </w:rPr>
              <w:t>32</w:t>
            </w:r>
            <w:r>
              <w:rPr>
                <w:noProof/>
                <w:webHidden/>
              </w:rPr>
              <w:fldChar w:fldCharType="end"/>
            </w:r>
          </w:hyperlink>
        </w:p>
        <w:p w14:paraId="282BCB38" w14:textId="43E95B60" w:rsidR="00D57A39" w:rsidRDefault="00D57A39">
          <w:pPr>
            <w:pStyle w:val="TOC2"/>
            <w:tabs>
              <w:tab w:val="right" w:leader="dot" w:pos="9628"/>
            </w:tabs>
            <w:rPr>
              <w:noProof/>
            </w:rPr>
          </w:pPr>
          <w:hyperlink w:anchor="_Toc160434227" w:history="1">
            <w:r w:rsidRPr="00FD3BE4">
              <w:rPr>
                <w:rStyle w:val="Hyperlink"/>
                <w:noProof/>
              </w:rPr>
              <w:t>Method of distribution</w:t>
            </w:r>
            <w:r>
              <w:rPr>
                <w:noProof/>
                <w:webHidden/>
              </w:rPr>
              <w:tab/>
            </w:r>
            <w:r>
              <w:rPr>
                <w:noProof/>
                <w:webHidden/>
              </w:rPr>
              <w:fldChar w:fldCharType="begin"/>
            </w:r>
            <w:r>
              <w:rPr>
                <w:noProof/>
                <w:webHidden/>
              </w:rPr>
              <w:instrText xml:space="preserve"> PAGEREF _Toc160434227 \h </w:instrText>
            </w:r>
            <w:r>
              <w:rPr>
                <w:noProof/>
                <w:webHidden/>
              </w:rPr>
            </w:r>
            <w:r>
              <w:rPr>
                <w:noProof/>
                <w:webHidden/>
              </w:rPr>
              <w:fldChar w:fldCharType="separate"/>
            </w:r>
            <w:r>
              <w:rPr>
                <w:noProof/>
                <w:webHidden/>
              </w:rPr>
              <w:t>32</w:t>
            </w:r>
            <w:r>
              <w:rPr>
                <w:noProof/>
                <w:webHidden/>
              </w:rPr>
              <w:fldChar w:fldCharType="end"/>
            </w:r>
          </w:hyperlink>
        </w:p>
        <w:p w14:paraId="331FF8B0" w14:textId="1C0B29BA" w:rsidR="00D57A39" w:rsidRDefault="00D57A39">
          <w:pPr>
            <w:pStyle w:val="TOC2"/>
            <w:tabs>
              <w:tab w:val="right" w:leader="dot" w:pos="9628"/>
            </w:tabs>
            <w:rPr>
              <w:noProof/>
            </w:rPr>
          </w:pPr>
          <w:hyperlink w:anchor="_Toc160434228" w:history="1">
            <w:r w:rsidRPr="00FD3BE4">
              <w:rPr>
                <w:rStyle w:val="Hyperlink"/>
                <w:noProof/>
              </w:rPr>
              <w:t>Deciding between aggregation and composition</w:t>
            </w:r>
            <w:r>
              <w:rPr>
                <w:noProof/>
                <w:webHidden/>
              </w:rPr>
              <w:tab/>
            </w:r>
            <w:r>
              <w:rPr>
                <w:noProof/>
                <w:webHidden/>
              </w:rPr>
              <w:fldChar w:fldCharType="begin"/>
            </w:r>
            <w:r>
              <w:rPr>
                <w:noProof/>
                <w:webHidden/>
              </w:rPr>
              <w:instrText xml:space="preserve"> PAGEREF _Toc160434228 \h </w:instrText>
            </w:r>
            <w:r>
              <w:rPr>
                <w:noProof/>
                <w:webHidden/>
              </w:rPr>
            </w:r>
            <w:r>
              <w:rPr>
                <w:noProof/>
                <w:webHidden/>
              </w:rPr>
              <w:fldChar w:fldCharType="separate"/>
            </w:r>
            <w:r>
              <w:rPr>
                <w:noProof/>
                <w:webHidden/>
              </w:rPr>
              <w:t>32</w:t>
            </w:r>
            <w:r>
              <w:rPr>
                <w:noProof/>
                <w:webHidden/>
              </w:rPr>
              <w:fldChar w:fldCharType="end"/>
            </w:r>
          </w:hyperlink>
        </w:p>
        <w:p w14:paraId="6C944D81" w14:textId="4D8E6943" w:rsidR="00D57A39" w:rsidRDefault="00D57A39">
          <w:pPr>
            <w:pStyle w:val="TOC2"/>
            <w:tabs>
              <w:tab w:val="right" w:leader="dot" w:pos="9628"/>
            </w:tabs>
            <w:rPr>
              <w:noProof/>
            </w:rPr>
          </w:pPr>
          <w:hyperlink w:anchor="_Toc160434229" w:history="1">
            <w:r w:rsidRPr="00FD3BE4">
              <w:rPr>
                <w:rStyle w:val="Hyperlink"/>
                <w:noProof/>
              </w:rPr>
              <w:t>Local and global variables</w:t>
            </w:r>
            <w:r>
              <w:rPr>
                <w:noProof/>
                <w:webHidden/>
              </w:rPr>
              <w:tab/>
            </w:r>
            <w:r>
              <w:rPr>
                <w:noProof/>
                <w:webHidden/>
              </w:rPr>
              <w:fldChar w:fldCharType="begin"/>
            </w:r>
            <w:r>
              <w:rPr>
                <w:noProof/>
                <w:webHidden/>
              </w:rPr>
              <w:instrText xml:space="preserve"> PAGEREF _Toc160434229 \h </w:instrText>
            </w:r>
            <w:r>
              <w:rPr>
                <w:noProof/>
                <w:webHidden/>
              </w:rPr>
            </w:r>
            <w:r>
              <w:rPr>
                <w:noProof/>
                <w:webHidden/>
              </w:rPr>
              <w:fldChar w:fldCharType="separate"/>
            </w:r>
            <w:r>
              <w:rPr>
                <w:noProof/>
                <w:webHidden/>
              </w:rPr>
              <w:t>32</w:t>
            </w:r>
            <w:r>
              <w:rPr>
                <w:noProof/>
                <w:webHidden/>
              </w:rPr>
              <w:fldChar w:fldCharType="end"/>
            </w:r>
          </w:hyperlink>
        </w:p>
        <w:p w14:paraId="106E3857" w14:textId="2F9E7CBD" w:rsidR="00D57A39" w:rsidRDefault="00D57A39">
          <w:pPr>
            <w:pStyle w:val="TOC2"/>
            <w:tabs>
              <w:tab w:val="right" w:leader="dot" w:pos="9628"/>
            </w:tabs>
            <w:rPr>
              <w:noProof/>
            </w:rPr>
          </w:pPr>
          <w:hyperlink w:anchor="_Toc160434230" w:history="1">
            <w:r w:rsidRPr="00FD3BE4">
              <w:rPr>
                <w:rStyle w:val="Hyperlink"/>
                <w:noProof/>
              </w:rPr>
              <w:t>Validation</w:t>
            </w:r>
            <w:r>
              <w:rPr>
                <w:noProof/>
                <w:webHidden/>
              </w:rPr>
              <w:tab/>
            </w:r>
            <w:r>
              <w:rPr>
                <w:noProof/>
                <w:webHidden/>
              </w:rPr>
              <w:fldChar w:fldCharType="begin"/>
            </w:r>
            <w:r>
              <w:rPr>
                <w:noProof/>
                <w:webHidden/>
              </w:rPr>
              <w:instrText xml:space="preserve"> PAGEREF _Toc160434230 \h </w:instrText>
            </w:r>
            <w:r>
              <w:rPr>
                <w:noProof/>
                <w:webHidden/>
              </w:rPr>
            </w:r>
            <w:r>
              <w:rPr>
                <w:noProof/>
                <w:webHidden/>
              </w:rPr>
              <w:fldChar w:fldCharType="separate"/>
            </w:r>
            <w:r>
              <w:rPr>
                <w:noProof/>
                <w:webHidden/>
              </w:rPr>
              <w:t>32</w:t>
            </w:r>
            <w:r>
              <w:rPr>
                <w:noProof/>
                <w:webHidden/>
              </w:rPr>
              <w:fldChar w:fldCharType="end"/>
            </w:r>
          </w:hyperlink>
        </w:p>
        <w:p w14:paraId="6F74196D" w14:textId="1E899B94" w:rsidR="00D57A39" w:rsidRDefault="00D57A39">
          <w:pPr>
            <w:pStyle w:val="TOC3"/>
            <w:tabs>
              <w:tab w:val="right" w:leader="dot" w:pos="9628"/>
            </w:tabs>
            <w:rPr>
              <w:noProof/>
            </w:rPr>
          </w:pPr>
          <w:hyperlink w:anchor="_Toc160434231" w:history="1">
            <w:r w:rsidRPr="00FD3BE4">
              <w:rPr>
                <w:rStyle w:val="Hyperlink"/>
                <w:noProof/>
              </w:rPr>
              <w:t>Keyboard buttons and Controller inputs</w:t>
            </w:r>
            <w:r>
              <w:rPr>
                <w:noProof/>
                <w:webHidden/>
              </w:rPr>
              <w:tab/>
            </w:r>
            <w:r>
              <w:rPr>
                <w:noProof/>
                <w:webHidden/>
              </w:rPr>
              <w:fldChar w:fldCharType="begin"/>
            </w:r>
            <w:r>
              <w:rPr>
                <w:noProof/>
                <w:webHidden/>
              </w:rPr>
              <w:instrText xml:space="preserve"> PAGEREF _Toc160434231 \h </w:instrText>
            </w:r>
            <w:r>
              <w:rPr>
                <w:noProof/>
                <w:webHidden/>
              </w:rPr>
            </w:r>
            <w:r>
              <w:rPr>
                <w:noProof/>
                <w:webHidden/>
              </w:rPr>
              <w:fldChar w:fldCharType="separate"/>
            </w:r>
            <w:r>
              <w:rPr>
                <w:noProof/>
                <w:webHidden/>
              </w:rPr>
              <w:t>33</w:t>
            </w:r>
            <w:r>
              <w:rPr>
                <w:noProof/>
                <w:webHidden/>
              </w:rPr>
              <w:fldChar w:fldCharType="end"/>
            </w:r>
          </w:hyperlink>
        </w:p>
        <w:p w14:paraId="540050CD" w14:textId="7C5B12EE" w:rsidR="00D57A39" w:rsidRDefault="00D57A39">
          <w:pPr>
            <w:pStyle w:val="TOC3"/>
            <w:tabs>
              <w:tab w:val="right" w:leader="dot" w:pos="9628"/>
            </w:tabs>
            <w:rPr>
              <w:noProof/>
            </w:rPr>
          </w:pPr>
          <w:hyperlink w:anchor="_Toc160434232" w:history="1">
            <w:r w:rsidRPr="00FD3BE4">
              <w:rPr>
                <w:rStyle w:val="Hyperlink"/>
                <w:noProof/>
              </w:rPr>
              <w:t>Reducing the effects of stick drift in my game</w:t>
            </w:r>
            <w:r>
              <w:rPr>
                <w:noProof/>
                <w:webHidden/>
              </w:rPr>
              <w:tab/>
            </w:r>
            <w:r>
              <w:rPr>
                <w:noProof/>
                <w:webHidden/>
              </w:rPr>
              <w:fldChar w:fldCharType="begin"/>
            </w:r>
            <w:r>
              <w:rPr>
                <w:noProof/>
                <w:webHidden/>
              </w:rPr>
              <w:instrText xml:space="preserve"> PAGEREF _Toc160434232 \h </w:instrText>
            </w:r>
            <w:r>
              <w:rPr>
                <w:noProof/>
                <w:webHidden/>
              </w:rPr>
            </w:r>
            <w:r>
              <w:rPr>
                <w:noProof/>
                <w:webHidden/>
              </w:rPr>
              <w:fldChar w:fldCharType="separate"/>
            </w:r>
            <w:r>
              <w:rPr>
                <w:noProof/>
                <w:webHidden/>
              </w:rPr>
              <w:t>33</w:t>
            </w:r>
            <w:r>
              <w:rPr>
                <w:noProof/>
                <w:webHidden/>
              </w:rPr>
              <w:fldChar w:fldCharType="end"/>
            </w:r>
          </w:hyperlink>
        </w:p>
        <w:p w14:paraId="2B289906" w14:textId="3D4BE02F" w:rsidR="00D57A39" w:rsidRDefault="00D57A39">
          <w:pPr>
            <w:pStyle w:val="TOC3"/>
            <w:tabs>
              <w:tab w:val="right" w:leader="dot" w:pos="9628"/>
            </w:tabs>
            <w:rPr>
              <w:noProof/>
            </w:rPr>
          </w:pPr>
          <w:hyperlink w:anchor="_Toc160434233" w:history="1">
            <w:r w:rsidRPr="00FD3BE4">
              <w:rPr>
                <w:rStyle w:val="Hyperlink"/>
                <w:noProof/>
              </w:rPr>
              <w:t>Sliders</w:t>
            </w:r>
            <w:r>
              <w:rPr>
                <w:noProof/>
                <w:webHidden/>
              </w:rPr>
              <w:tab/>
            </w:r>
            <w:r>
              <w:rPr>
                <w:noProof/>
                <w:webHidden/>
              </w:rPr>
              <w:fldChar w:fldCharType="begin"/>
            </w:r>
            <w:r>
              <w:rPr>
                <w:noProof/>
                <w:webHidden/>
              </w:rPr>
              <w:instrText xml:space="preserve"> PAGEREF _Toc160434233 \h </w:instrText>
            </w:r>
            <w:r>
              <w:rPr>
                <w:noProof/>
                <w:webHidden/>
              </w:rPr>
            </w:r>
            <w:r>
              <w:rPr>
                <w:noProof/>
                <w:webHidden/>
              </w:rPr>
              <w:fldChar w:fldCharType="separate"/>
            </w:r>
            <w:r>
              <w:rPr>
                <w:noProof/>
                <w:webHidden/>
              </w:rPr>
              <w:t>33</w:t>
            </w:r>
            <w:r>
              <w:rPr>
                <w:noProof/>
                <w:webHidden/>
              </w:rPr>
              <w:fldChar w:fldCharType="end"/>
            </w:r>
          </w:hyperlink>
        </w:p>
        <w:p w14:paraId="4F8338C5" w14:textId="3AF5DCB0" w:rsidR="00D57A39" w:rsidRDefault="00D57A39">
          <w:pPr>
            <w:pStyle w:val="TOC3"/>
            <w:tabs>
              <w:tab w:val="right" w:leader="dot" w:pos="9628"/>
            </w:tabs>
            <w:rPr>
              <w:noProof/>
            </w:rPr>
          </w:pPr>
          <w:hyperlink w:anchor="_Toc160434234" w:history="1">
            <w:r w:rsidRPr="00FD3BE4">
              <w:rPr>
                <w:rStyle w:val="Hyperlink"/>
                <w:noProof/>
              </w:rPr>
              <w:t>Toggle switches</w:t>
            </w:r>
            <w:r>
              <w:rPr>
                <w:noProof/>
                <w:webHidden/>
              </w:rPr>
              <w:tab/>
            </w:r>
            <w:r>
              <w:rPr>
                <w:noProof/>
                <w:webHidden/>
              </w:rPr>
              <w:fldChar w:fldCharType="begin"/>
            </w:r>
            <w:r>
              <w:rPr>
                <w:noProof/>
                <w:webHidden/>
              </w:rPr>
              <w:instrText xml:space="preserve"> PAGEREF _Toc160434234 \h </w:instrText>
            </w:r>
            <w:r>
              <w:rPr>
                <w:noProof/>
                <w:webHidden/>
              </w:rPr>
            </w:r>
            <w:r>
              <w:rPr>
                <w:noProof/>
                <w:webHidden/>
              </w:rPr>
              <w:fldChar w:fldCharType="separate"/>
            </w:r>
            <w:r>
              <w:rPr>
                <w:noProof/>
                <w:webHidden/>
              </w:rPr>
              <w:t>33</w:t>
            </w:r>
            <w:r>
              <w:rPr>
                <w:noProof/>
                <w:webHidden/>
              </w:rPr>
              <w:fldChar w:fldCharType="end"/>
            </w:r>
          </w:hyperlink>
        </w:p>
        <w:p w14:paraId="7825C33E" w14:textId="6DA6CE89" w:rsidR="00D57A39" w:rsidRDefault="00D57A39">
          <w:pPr>
            <w:pStyle w:val="TOC2"/>
            <w:tabs>
              <w:tab w:val="right" w:leader="dot" w:pos="9628"/>
            </w:tabs>
            <w:rPr>
              <w:noProof/>
            </w:rPr>
          </w:pPr>
          <w:hyperlink w:anchor="_Toc160434235" w:history="1">
            <w:r w:rsidRPr="00FD3BE4">
              <w:rPr>
                <w:rStyle w:val="Hyperlink"/>
                <w:noProof/>
              </w:rPr>
              <w:t>Type of Development</w:t>
            </w:r>
            <w:r>
              <w:rPr>
                <w:noProof/>
                <w:webHidden/>
              </w:rPr>
              <w:tab/>
            </w:r>
            <w:r>
              <w:rPr>
                <w:noProof/>
                <w:webHidden/>
              </w:rPr>
              <w:fldChar w:fldCharType="begin"/>
            </w:r>
            <w:r>
              <w:rPr>
                <w:noProof/>
                <w:webHidden/>
              </w:rPr>
              <w:instrText xml:space="preserve"> PAGEREF _Toc160434235 \h </w:instrText>
            </w:r>
            <w:r>
              <w:rPr>
                <w:noProof/>
                <w:webHidden/>
              </w:rPr>
            </w:r>
            <w:r>
              <w:rPr>
                <w:noProof/>
                <w:webHidden/>
              </w:rPr>
              <w:fldChar w:fldCharType="separate"/>
            </w:r>
            <w:r>
              <w:rPr>
                <w:noProof/>
                <w:webHidden/>
              </w:rPr>
              <w:t>33</w:t>
            </w:r>
            <w:r>
              <w:rPr>
                <w:noProof/>
                <w:webHidden/>
              </w:rPr>
              <w:fldChar w:fldCharType="end"/>
            </w:r>
          </w:hyperlink>
        </w:p>
        <w:p w14:paraId="5BC00E05" w14:textId="0BCF184D" w:rsidR="00D57A39" w:rsidRDefault="00D57A39">
          <w:pPr>
            <w:pStyle w:val="TOC2"/>
            <w:tabs>
              <w:tab w:val="right" w:leader="dot" w:pos="9628"/>
            </w:tabs>
            <w:rPr>
              <w:noProof/>
            </w:rPr>
          </w:pPr>
          <w:hyperlink w:anchor="_Toc160434236" w:history="1">
            <w:r w:rsidRPr="00FD3BE4">
              <w:rPr>
                <w:rStyle w:val="Hyperlink"/>
                <w:noProof/>
              </w:rPr>
              <w:t>Testing</w:t>
            </w:r>
            <w:r>
              <w:rPr>
                <w:noProof/>
                <w:webHidden/>
              </w:rPr>
              <w:tab/>
            </w:r>
            <w:r>
              <w:rPr>
                <w:noProof/>
                <w:webHidden/>
              </w:rPr>
              <w:fldChar w:fldCharType="begin"/>
            </w:r>
            <w:r>
              <w:rPr>
                <w:noProof/>
                <w:webHidden/>
              </w:rPr>
              <w:instrText xml:space="preserve"> PAGEREF _Toc160434236 \h </w:instrText>
            </w:r>
            <w:r>
              <w:rPr>
                <w:noProof/>
                <w:webHidden/>
              </w:rPr>
            </w:r>
            <w:r>
              <w:rPr>
                <w:noProof/>
                <w:webHidden/>
              </w:rPr>
              <w:fldChar w:fldCharType="separate"/>
            </w:r>
            <w:r>
              <w:rPr>
                <w:noProof/>
                <w:webHidden/>
              </w:rPr>
              <w:t>34</w:t>
            </w:r>
            <w:r>
              <w:rPr>
                <w:noProof/>
                <w:webHidden/>
              </w:rPr>
              <w:fldChar w:fldCharType="end"/>
            </w:r>
          </w:hyperlink>
        </w:p>
        <w:p w14:paraId="71E6B041" w14:textId="1DC7B474" w:rsidR="00D57A39" w:rsidRDefault="00D57A39">
          <w:pPr>
            <w:pStyle w:val="TOC2"/>
            <w:tabs>
              <w:tab w:val="right" w:leader="dot" w:pos="9628"/>
            </w:tabs>
            <w:rPr>
              <w:noProof/>
            </w:rPr>
          </w:pPr>
          <w:hyperlink w:anchor="_Toc160434237" w:history="1">
            <w:r w:rsidRPr="00FD3BE4">
              <w:rPr>
                <w:rStyle w:val="Hyperlink"/>
                <w:noProof/>
              </w:rPr>
              <w:t>Inputs and Outputs</w:t>
            </w:r>
            <w:r>
              <w:rPr>
                <w:noProof/>
                <w:webHidden/>
              </w:rPr>
              <w:tab/>
            </w:r>
            <w:r>
              <w:rPr>
                <w:noProof/>
                <w:webHidden/>
              </w:rPr>
              <w:fldChar w:fldCharType="begin"/>
            </w:r>
            <w:r>
              <w:rPr>
                <w:noProof/>
                <w:webHidden/>
              </w:rPr>
              <w:instrText xml:space="preserve"> PAGEREF _Toc160434237 \h </w:instrText>
            </w:r>
            <w:r>
              <w:rPr>
                <w:noProof/>
                <w:webHidden/>
              </w:rPr>
            </w:r>
            <w:r>
              <w:rPr>
                <w:noProof/>
                <w:webHidden/>
              </w:rPr>
              <w:fldChar w:fldCharType="separate"/>
            </w:r>
            <w:r>
              <w:rPr>
                <w:noProof/>
                <w:webHidden/>
              </w:rPr>
              <w:t>34</w:t>
            </w:r>
            <w:r>
              <w:rPr>
                <w:noProof/>
                <w:webHidden/>
              </w:rPr>
              <w:fldChar w:fldCharType="end"/>
            </w:r>
          </w:hyperlink>
        </w:p>
        <w:p w14:paraId="3A0490AB" w14:textId="50F6414D" w:rsidR="00D57A39" w:rsidRDefault="00D57A39">
          <w:pPr>
            <w:pStyle w:val="TOC1"/>
            <w:tabs>
              <w:tab w:val="right" w:leader="dot" w:pos="9628"/>
            </w:tabs>
            <w:rPr>
              <w:noProof/>
            </w:rPr>
          </w:pPr>
          <w:hyperlink w:anchor="_Toc160434238" w:history="1">
            <w:r w:rsidRPr="00FD3BE4">
              <w:rPr>
                <w:rStyle w:val="Hyperlink"/>
                <w:noProof/>
              </w:rPr>
              <w:t>Development</w:t>
            </w:r>
            <w:r>
              <w:rPr>
                <w:noProof/>
                <w:webHidden/>
              </w:rPr>
              <w:tab/>
            </w:r>
            <w:r>
              <w:rPr>
                <w:noProof/>
                <w:webHidden/>
              </w:rPr>
              <w:fldChar w:fldCharType="begin"/>
            </w:r>
            <w:r>
              <w:rPr>
                <w:noProof/>
                <w:webHidden/>
              </w:rPr>
              <w:instrText xml:space="preserve"> PAGEREF _Toc160434238 \h </w:instrText>
            </w:r>
            <w:r>
              <w:rPr>
                <w:noProof/>
                <w:webHidden/>
              </w:rPr>
            </w:r>
            <w:r>
              <w:rPr>
                <w:noProof/>
                <w:webHidden/>
              </w:rPr>
              <w:fldChar w:fldCharType="separate"/>
            </w:r>
            <w:r>
              <w:rPr>
                <w:noProof/>
                <w:webHidden/>
              </w:rPr>
              <w:t>35</w:t>
            </w:r>
            <w:r>
              <w:rPr>
                <w:noProof/>
                <w:webHidden/>
              </w:rPr>
              <w:fldChar w:fldCharType="end"/>
            </w:r>
          </w:hyperlink>
        </w:p>
        <w:p w14:paraId="5C2ECF0E" w14:textId="4C0C21EF" w:rsidR="00D57A39" w:rsidRDefault="00D57A39">
          <w:pPr>
            <w:pStyle w:val="TOC2"/>
            <w:tabs>
              <w:tab w:val="right" w:leader="dot" w:pos="9628"/>
            </w:tabs>
            <w:rPr>
              <w:noProof/>
            </w:rPr>
          </w:pPr>
          <w:hyperlink w:anchor="_Toc160434239" w:history="1">
            <w:r w:rsidRPr="00FD3BE4">
              <w:rPr>
                <w:rStyle w:val="Hyperlink"/>
                <w:noProof/>
              </w:rPr>
              <w:t>Stage 1 - Displaying the levels</w:t>
            </w:r>
            <w:r>
              <w:rPr>
                <w:noProof/>
                <w:webHidden/>
              </w:rPr>
              <w:tab/>
            </w:r>
            <w:r>
              <w:rPr>
                <w:noProof/>
                <w:webHidden/>
              </w:rPr>
              <w:fldChar w:fldCharType="begin"/>
            </w:r>
            <w:r>
              <w:rPr>
                <w:noProof/>
                <w:webHidden/>
              </w:rPr>
              <w:instrText xml:space="preserve"> PAGEREF _Toc160434239 \h </w:instrText>
            </w:r>
            <w:r>
              <w:rPr>
                <w:noProof/>
                <w:webHidden/>
              </w:rPr>
            </w:r>
            <w:r>
              <w:rPr>
                <w:noProof/>
                <w:webHidden/>
              </w:rPr>
              <w:fldChar w:fldCharType="separate"/>
            </w:r>
            <w:r>
              <w:rPr>
                <w:noProof/>
                <w:webHidden/>
              </w:rPr>
              <w:t>35</w:t>
            </w:r>
            <w:r>
              <w:rPr>
                <w:noProof/>
                <w:webHidden/>
              </w:rPr>
              <w:fldChar w:fldCharType="end"/>
            </w:r>
          </w:hyperlink>
        </w:p>
        <w:p w14:paraId="0ACA2B40" w14:textId="2D5BB0F5" w:rsidR="00D57A39" w:rsidRDefault="00D57A39">
          <w:pPr>
            <w:pStyle w:val="TOC3"/>
            <w:tabs>
              <w:tab w:val="right" w:leader="dot" w:pos="9628"/>
            </w:tabs>
            <w:rPr>
              <w:noProof/>
            </w:rPr>
          </w:pPr>
          <w:hyperlink w:anchor="_Toc160434240" w:history="1">
            <w:r w:rsidRPr="00FD3BE4">
              <w:rPr>
                <w:rStyle w:val="Hyperlink"/>
                <w:noProof/>
              </w:rPr>
              <w:t>Creating a basic game loop:</w:t>
            </w:r>
            <w:r>
              <w:rPr>
                <w:noProof/>
                <w:webHidden/>
              </w:rPr>
              <w:tab/>
            </w:r>
            <w:r>
              <w:rPr>
                <w:noProof/>
                <w:webHidden/>
              </w:rPr>
              <w:fldChar w:fldCharType="begin"/>
            </w:r>
            <w:r>
              <w:rPr>
                <w:noProof/>
                <w:webHidden/>
              </w:rPr>
              <w:instrText xml:space="preserve"> PAGEREF _Toc160434240 \h </w:instrText>
            </w:r>
            <w:r>
              <w:rPr>
                <w:noProof/>
                <w:webHidden/>
              </w:rPr>
            </w:r>
            <w:r>
              <w:rPr>
                <w:noProof/>
                <w:webHidden/>
              </w:rPr>
              <w:fldChar w:fldCharType="separate"/>
            </w:r>
            <w:r>
              <w:rPr>
                <w:noProof/>
                <w:webHidden/>
              </w:rPr>
              <w:t>35</w:t>
            </w:r>
            <w:r>
              <w:rPr>
                <w:noProof/>
                <w:webHidden/>
              </w:rPr>
              <w:fldChar w:fldCharType="end"/>
            </w:r>
          </w:hyperlink>
        </w:p>
        <w:p w14:paraId="08E9DD97" w14:textId="7E0FE986" w:rsidR="00D57A39" w:rsidRDefault="00D57A39">
          <w:pPr>
            <w:pStyle w:val="TOC3"/>
            <w:tabs>
              <w:tab w:val="right" w:leader="dot" w:pos="9628"/>
            </w:tabs>
            <w:rPr>
              <w:noProof/>
            </w:rPr>
          </w:pPr>
          <w:hyperlink w:anchor="_Toc160434241" w:history="1">
            <w:r w:rsidRPr="00FD3BE4">
              <w:rPr>
                <w:rStyle w:val="Hyperlink"/>
                <w:noProof/>
              </w:rPr>
              <w:t>Displaying a level</w:t>
            </w:r>
            <w:r>
              <w:rPr>
                <w:noProof/>
                <w:webHidden/>
              </w:rPr>
              <w:tab/>
            </w:r>
            <w:r>
              <w:rPr>
                <w:noProof/>
                <w:webHidden/>
              </w:rPr>
              <w:fldChar w:fldCharType="begin"/>
            </w:r>
            <w:r>
              <w:rPr>
                <w:noProof/>
                <w:webHidden/>
              </w:rPr>
              <w:instrText xml:space="preserve"> PAGEREF _Toc160434241 \h </w:instrText>
            </w:r>
            <w:r>
              <w:rPr>
                <w:noProof/>
                <w:webHidden/>
              </w:rPr>
            </w:r>
            <w:r>
              <w:rPr>
                <w:noProof/>
                <w:webHidden/>
              </w:rPr>
              <w:fldChar w:fldCharType="separate"/>
            </w:r>
            <w:r>
              <w:rPr>
                <w:noProof/>
                <w:webHidden/>
              </w:rPr>
              <w:t>36</w:t>
            </w:r>
            <w:r>
              <w:rPr>
                <w:noProof/>
                <w:webHidden/>
              </w:rPr>
              <w:fldChar w:fldCharType="end"/>
            </w:r>
          </w:hyperlink>
        </w:p>
        <w:p w14:paraId="0EE6AB32" w14:textId="28BC6A18" w:rsidR="00D57A39" w:rsidRDefault="00D57A39">
          <w:pPr>
            <w:pStyle w:val="TOC2"/>
            <w:tabs>
              <w:tab w:val="right" w:leader="dot" w:pos="9628"/>
            </w:tabs>
            <w:rPr>
              <w:noProof/>
            </w:rPr>
          </w:pPr>
          <w:hyperlink w:anchor="_Toc160434242" w:history="1">
            <w:r w:rsidRPr="00FD3BE4">
              <w:rPr>
                <w:rStyle w:val="Hyperlink"/>
                <w:noProof/>
              </w:rPr>
              <w:t>Stage 1 evaluation</w:t>
            </w:r>
            <w:r>
              <w:rPr>
                <w:noProof/>
                <w:webHidden/>
              </w:rPr>
              <w:tab/>
            </w:r>
            <w:r>
              <w:rPr>
                <w:noProof/>
                <w:webHidden/>
              </w:rPr>
              <w:fldChar w:fldCharType="begin"/>
            </w:r>
            <w:r>
              <w:rPr>
                <w:noProof/>
                <w:webHidden/>
              </w:rPr>
              <w:instrText xml:space="preserve"> PAGEREF _Toc160434242 \h </w:instrText>
            </w:r>
            <w:r>
              <w:rPr>
                <w:noProof/>
                <w:webHidden/>
              </w:rPr>
            </w:r>
            <w:r>
              <w:rPr>
                <w:noProof/>
                <w:webHidden/>
              </w:rPr>
              <w:fldChar w:fldCharType="separate"/>
            </w:r>
            <w:r>
              <w:rPr>
                <w:noProof/>
                <w:webHidden/>
              </w:rPr>
              <w:t>39</w:t>
            </w:r>
            <w:r>
              <w:rPr>
                <w:noProof/>
                <w:webHidden/>
              </w:rPr>
              <w:fldChar w:fldCharType="end"/>
            </w:r>
          </w:hyperlink>
        </w:p>
        <w:p w14:paraId="42425FA0" w14:textId="4B4A03A4" w:rsidR="00D57A39" w:rsidRDefault="00D57A39">
          <w:pPr>
            <w:pStyle w:val="TOC2"/>
            <w:tabs>
              <w:tab w:val="right" w:leader="dot" w:pos="9628"/>
            </w:tabs>
            <w:rPr>
              <w:noProof/>
            </w:rPr>
          </w:pPr>
          <w:hyperlink w:anchor="_Toc160434243" w:history="1">
            <w:r w:rsidRPr="00FD3BE4">
              <w:rPr>
                <w:rStyle w:val="Hyperlink"/>
                <w:noProof/>
              </w:rPr>
              <w:t>Stage 2 - Storing levels in txt files</w:t>
            </w:r>
            <w:r>
              <w:rPr>
                <w:noProof/>
                <w:webHidden/>
              </w:rPr>
              <w:tab/>
            </w:r>
            <w:r>
              <w:rPr>
                <w:noProof/>
                <w:webHidden/>
              </w:rPr>
              <w:fldChar w:fldCharType="begin"/>
            </w:r>
            <w:r>
              <w:rPr>
                <w:noProof/>
                <w:webHidden/>
              </w:rPr>
              <w:instrText xml:space="preserve"> PAGEREF _Toc160434243 \h </w:instrText>
            </w:r>
            <w:r>
              <w:rPr>
                <w:noProof/>
                <w:webHidden/>
              </w:rPr>
            </w:r>
            <w:r>
              <w:rPr>
                <w:noProof/>
                <w:webHidden/>
              </w:rPr>
              <w:fldChar w:fldCharType="separate"/>
            </w:r>
            <w:r>
              <w:rPr>
                <w:noProof/>
                <w:webHidden/>
              </w:rPr>
              <w:t>39</w:t>
            </w:r>
            <w:r>
              <w:rPr>
                <w:noProof/>
                <w:webHidden/>
              </w:rPr>
              <w:fldChar w:fldCharType="end"/>
            </w:r>
          </w:hyperlink>
        </w:p>
        <w:p w14:paraId="075B5B63" w14:textId="5B641C69" w:rsidR="00D57A39" w:rsidRDefault="00D57A39">
          <w:pPr>
            <w:pStyle w:val="TOC2"/>
            <w:tabs>
              <w:tab w:val="right" w:leader="dot" w:pos="9628"/>
            </w:tabs>
            <w:rPr>
              <w:noProof/>
            </w:rPr>
          </w:pPr>
          <w:hyperlink w:anchor="_Toc160434244" w:history="1">
            <w:r w:rsidRPr="00FD3BE4">
              <w:rPr>
                <w:rStyle w:val="Hyperlink"/>
                <w:noProof/>
              </w:rPr>
              <w:t>Stage 2 evaluation</w:t>
            </w:r>
            <w:r>
              <w:rPr>
                <w:noProof/>
                <w:webHidden/>
              </w:rPr>
              <w:tab/>
            </w:r>
            <w:r>
              <w:rPr>
                <w:noProof/>
                <w:webHidden/>
              </w:rPr>
              <w:fldChar w:fldCharType="begin"/>
            </w:r>
            <w:r>
              <w:rPr>
                <w:noProof/>
                <w:webHidden/>
              </w:rPr>
              <w:instrText xml:space="preserve"> PAGEREF _Toc160434244 \h </w:instrText>
            </w:r>
            <w:r>
              <w:rPr>
                <w:noProof/>
                <w:webHidden/>
              </w:rPr>
            </w:r>
            <w:r>
              <w:rPr>
                <w:noProof/>
                <w:webHidden/>
              </w:rPr>
              <w:fldChar w:fldCharType="separate"/>
            </w:r>
            <w:r>
              <w:rPr>
                <w:noProof/>
                <w:webHidden/>
              </w:rPr>
              <w:t>40</w:t>
            </w:r>
            <w:r>
              <w:rPr>
                <w:noProof/>
                <w:webHidden/>
              </w:rPr>
              <w:fldChar w:fldCharType="end"/>
            </w:r>
          </w:hyperlink>
        </w:p>
        <w:p w14:paraId="56CDABC5" w14:textId="647C04C9" w:rsidR="00D57A39" w:rsidRDefault="00D57A39">
          <w:pPr>
            <w:pStyle w:val="TOC2"/>
            <w:tabs>
              <w:tab w:val="right" w:leader="dot" w:pos="9628"/>
            </w:tabs>
            <w:rPr>
              <w:noProof/>
            </w:rPr>
          </w:pPr>
          <w:hyperlink w:anchor="_Toc160434245" w:history="1">
            <w:r w:rsidRPr="00FD3BE4">
              <w:rPr>
                <w:rStyle w:val="Hyperlink"/>
                <w:noProof/>
              </w:rPr>
              <w:t>Stage 3 - Creating the Player</w:t>
            </w:r>
            <w:r>
              <w:rPr>
                <w:noProof/>
                <w:webHidden/>
              </w:rPr>
              <w:tab/>
            </w:r>
            <w:r>
              <w:rPr>
                <w:noProof/>
                <w:webHidden/>
              </w:rPr>
              <w:fldChar w:fldCharType="begin"/>
            </w:r>
            <w:r>
              <w:rPr>
                <w:noProof/>
                <w:webHidden/>
              </w:rPr>
              <w:instrText xml:space="preserve"> PAGEREF _Toc160434245 \h </w:instrText>
            </w:r>
            <w:r>
              <w:rPr>
                <w:noProof/>
                <w:webHidden/>
              </w:rPr>
            </w:r>
            <w:r>
              <w:rPr>
                <w:noProof/>
                <w:webHidden/>
              </w:rPr>
              <w:fldChar w:fldCharType="separate"/>
            </w:r>
            <w:r>
              <w:rPr>
                <w:noProof/>
                <w:webHidden/>
              </w:rPr>
              <w:t>40</w:t>
            </w:r>
            <w:r>
              <w:rPr>
                <w:noProof/>
                <w:webHidden/>
              </w:rPr>
              <w:fldChar w:fldCharType="end"/>
            </w:r>
          </w:hyperlink>
        </w:p>
        <w:p w14:paraId="2B43975C" w14:textId="07B11DCE" w:rsidR="00D57A39" w:rsidRDefault="00D57A39">
          <w:pPr>
            <w:pStyle w:val="TOC3"/>
            <w:tabs>
              <w:tab w:val="right" w:leader="dot" w:pos="9628"/>
            </w:tabs>
            <w:rPr>
              <w:noProof/>
            </w:rPr>
          </w:pPr>
          <w:hyperlink w:anchor="_Toc160434246" w:history="1">
            <w:r w:rsidRPr="00FD3BE4">
              <w:rPr>
                <w:rStyle w:val="Hyperlink"/>
                <w:noProof/>
              </w:rPr>
              <w:t>Gravity</w:t>
            </w:r>
            <w:r>
              <w:rPr>
                <w:noProof/>
                <w:webHidden/>
              </w:rPr>
              <w:tab/>
            </w:r>
            <w:r>
              <w:rPr>
                <w:noProof/>
                <w:webHidden/>
              </w:rPr>
              <w:fldChar w:fldCharType="begin"/>
            </w:r>
            <w:r>
              <w:rPr>
                <w:noProof/>
                <w:webHidden/>
              </w:rPr>
              <w:instrText xml:space="preserve"> PAGEREF _Toc160434246 \h </w:instrText>
            </w:r>
            <w:r>
              <w:rPr>
                <w:noProof/>
                <w:webHidden/>
              </w:rPr>
            </w:r>
            <w:r>
              <w:rPr>
                <w:noProof/>
                <w:webHidden/>
              </w:rPr>
              <w:fldChar w:fldCharType="separate"/>
            </w:r>
            <w:r>
              <w:rPr>
                <w:noProof/>
                <w:webHidden/>
              </w:rPr>
              <w:t>41</w:t>
            </w:r>
            <w:r>
              <w:rPr>
                <w:noProof/>
                <w:webHidden/>
              </w:rPr>
              <w:fldChar w:fldCharType="end"/>
            </w:r>
          </w:hyperlink>
        </w:p>
        <w:p w14:paraId="5B126263" w14:textId="46EE8692" w:rsidR="00D57A39" w:rsidRDefault="00D57A39">
          <w:pPr>
            <w:pStyle w:val="TOC2"/>
            <w:tabs>
              <w:tab w:val="right" w:leader="dot" w:pos="9628"/>
            </w:tabs>
            <w:rPr>
              <w:noProof/>
            </w:rPr>
          </w:pPr>
          <w:hyperlink w:anchor="_Toc160434247" w:history="1">
            <w:r w:rsidRPr="00FD3BE4">
              <w:rPr>
                <w:rStyle w:val="Hyperlink"/>
                <w:noProof/>
              </w:rPr>
              <w:t>Stage 3 evaluation</w:t>
            </w:r>
            <w:r>
              <w:rPr>
                <w:noProof/>
                <w:webHidden/>
              </w:rPr>
              <w:tab/>
            </w:r>
            <w:r>
              <w:rPr>
                <w:noProof/>
                <w:webHidden/>
              </w:rPr>
              <w:fldChar w:fldCharType="begin"/>
            </w:r>
            <w:r>
              <w:rPr>
                <w:noProof/>
                <w:webHidden/>
              </w:rPr>
              <w:instrText xml:space="preserve"> PAGEREF _Toc160434247 \h </w:instrText>
            </w:r>
            <w:r>
              <w:rPr>
                <w:noProof/>
                <w:webHidden/>
              </w:rPr>
            </w:r>
            <w:r>
              <w:rPr>
                <w:noProof/>
                <w:webHidden/>
              </w:rPr>
              <w:fldChar w:fldCharType="separate"/>
            </w:r>
            <w:r>
              <w:rPr>
                <w:noProof/>
                <w:webHidden/>
              </w:rPr>
              <w:t>43</w:t>
            </w:r>
            <w:r>
              <w:rPr>
                <w:noProof/>
                <w:webHidden/>
              </w:rPr>
              <w:fldChar w:fldCharType="end"/>
            </w:r>
          </w:hyperlink>
        </w:p>
        <w:p w14:paraId="6B55521E" w14:textId="14A5CCF4" w:rsidR="00D57A39" w:rsidRDefault="00D57A39">
          <w:pPr>
            <w:pStyle w:val="TOC2"/>
            <w:tabs>
              <w:tab w:val="right" w:leader="dot" w:pos="9628"/>
            </w:tabs>
            <w:rPr>
              <w:noProof/>
            </w:rPr>
          </w:pPr>
          <w:hyperlink w:anchor="_Toc160434248" w:history="1">
            <w:r w:rsidRPr="00FD3BE4">
              <w:rPr>
                <w:rStyle w:val="Hyperlink"/>
                <w:noProof/>
              </w:rPr>
              <w:t>Stage 4 - weapons</w:t>
            </w:r>
            <w:r>
              <w:rPr>
                <w:noProof/>
                <w:webHidden/>
              </w:rPr>
              <w:tab/>
            </w:r>
            <w:r>
              <w:rPr>
                <w:noProof/>
                <w:webHidden/>
              </w:rPr>
              <w:fldChar w:fldCharType="begin"/>
            </w:r>
            <w:r>
              <w:rPr>
                <w:noProof/>
                <w:webHidden/>
              </w:rPr>
              <w:instrText xml:space="preserve"> PAGEREF _Toc160434248 \h </w:instrText>
            </w:r>
            <w:r>
              <w:rPr>
                <w:noProof/>
                <w:webHidden/>
              </w:rPr>
            </w:r>
            <w:r>
              <w:rPr>
                <w:noProof/>
                <w:webHidden/>
              </w:rPr>
              <w:fldChar w:fldCharType="separate"/>
            </w:r>
            <w:r>
              <w:rPr>
                <w:noProof/>
                <w:webHidden/>
              </w:rPr>
              <w:t>43</w:t>
            </w:r>
            <w:r>
              <w:rPr>
                <w:noProof/>
                <w:webHidden/>
              </w:rPr>
              <w:fldChar w:fldCharType="end"/>
            </w:r>
          </w:hyperlink>
        </w:p>
        <w:p w14:paraId="433C4727" w14:textId="2952716A" w:rsidR="00D57A39" w:rsidRDefault="00D57A39">
          <w:pPr>
            <w:pStyle w:val="TOC3"/>
            <w:tabs>
              <w:tab w:val="right" w:leader="dot" w:pos="9628"/>
            </w:tabs>
            <w:rPr>
              <w:noProof/>
            </w:rPr>
          </w:pPr>
          <w:hyperlink w:anchor="_Toc160434249" w:history="1">
            <w:r w:rsidRPr="00FD3BE4">
              <w:rPr>
                <w:rStyle w:val="Hyperlink"/>
                <w:noProof/>
              </w:rPr>
              <w:t>Weapon class</w:t>
            </w:r>
            <w:r>
              <w:rPr>
                <w:noProof/>
                <w:webHidden/>
              </w:rPr>
              <w:tab/>
            </w:r>
            <w:r>
              <w:rPr>
                <w:noProof/>
                <w:webHidden/>
              </w:rPr>
              <w:fldChar w:fldCharType="begin"/>
            </w:r>
            <w:r>
              <w:rPr>
                <w:noProof/>
                <w:webHidden/>
              </w:rPr>
              <w:instrText xml:space="preserve"> PAGEREF _Toc160434249 \h </w:instrText>
            </w:r>
            <w:r>
              <w:rPr>
                <w:noProof/>
                <w:webHidden/>
              </w:rPr>
            </w:r>
            <w:r>
              <w:rPr>
                <w:noProof/>
                <w:webHidden/>
              </w:rPr>
              <w:fldChar w:fldCharType="separate"/>
            </w:r>
            <w:r>
              <w:rPr>
                <w:noProof/>
                <w:webHidden/>
              </w:rPr>
              <w:t>43</w:t>
            </w:r>
            <w:r>
              <w:rPr>
                <w:noProof/>
                <w:webHidden/>
              </w:rPr>
              <w:fldChar w:fldCharType="end"/>
            </w:r>
          </w:hyperlink>
        </w:p>
        <w:p w14:paraId="7A827F8D" w14:textId="4CBA9E9F" w:rsidR="00D57A39" w:rsidRDefault="00D57A39">
          <w:pPr>
            <w:pStyle w:val="TOC3"/>
            <w:tabs>
              <w:tab w:val="right" w:leader="dot" w:pos="9628"/>
            </w:tabs>
            <w:rPr>
              <w:noProof/>
            </w:rPr>
          </w:pPr>
          <w:hyperlink w:anchor="_Toc160434250" w:history="1">
            <w:r w:rsidRPr="00FD3BE4">
              <w:rPr>
                <w:rStyle w:val="Hyperlink"/>
                <w:noProof/>
              </w:rPr>
              <w:t>Weapon spawners</w:t>
            </w:r>
            <w:r>
              <w:rPr>
                <w:noProof/>
                <w:webHidden/>
              </w:rPr>
              <w:tab/>
            </w:r>
            <w:r>
              <w:rPr>
                <w:noProof/>
                <w:webHidden/>
              </w:rPr>
              <w:fldChar w:fldCharType="begin"/>
            </w:r>
            <w:r>
              <w:rPr>
                <w:noProof/>
                <w:webHidden/>
              </w:rPr>
              <w:instrText xml:space="preserve"> PAGEREF _Toc160434250 \h </w:instrText>
            </w:r>
            <w:r>
              <w:rPr>
                <w:noProof/>
                <w:webHidden/>
              </w:rPr>
            </w:r>
            <w:r>
              <w:rPr>
                <w:noProof/>
                <w:webHidden/>
              </w:rPr>
              <w:fldChar w:fldCharType="separate"/>
            </w:r>
            <w:r>
              <w:rPr>
                <w:noProof/>
                <w:webHidden/>
              </w:rPr>
              <w:t>44</w:t>
            </w:r>
            <w:r>
              <w:rPr>
                <w:noProof/>
                <w:webHidden/>
              </w:rPr>
              <w:fldChar w:fldCharType="end"/>
            </w:r>
          </w:hyperlink>
        </w:p>
        <w:p w14:paraId="7B6442FF" w14:textId="58BE731C" w:rsidR="00D57A39" w:rsidRDefault="00D57A39">
          <w:pPr>
            <w:pStyle w:val="TOC3"/>
            <w:tabs>
              <w:tab w:val="right" w:leader="dot" w:pos="9628"/>
            </w:tabs>
            <w:rPr>
              <w:noProof/>
            </w:rPr>
          </w:pPr>
          <w:hyperlink w:anchor="_Toc160434251" w:history="1">
            <w:r w:rsidRPr="00FD3BE4">
              <w:rPr>
                <w:rStyle w:val="Hyperlink"/>
                <w:noProof/>
              </w:rPr>
              <w:t>Players Interaction with weapons</w:t>
            </w:r>
            <w:r>
              <w:rPr>
                <w:noProof/>
                <w:webHidden/>
              </w:rPr>
              <w:tab/>
            </w:r>
            <w:r>
              <w:rPr>
                <w:noProof/>
                <w:webHidden/>
              </w:rPr>
              <w:fldChar w:fldCharType="begin"/>
            </w:r>
            <w:r>
              <w:rPr>
                <w:noProof/>
                <w:webHidden/>
              </w:rPr>
              <w:instrText xml:space="preserve"> PAGEREF _Toc160434251 \h </w:instrText>
            </w:r>
            <w:r>
              <w:rPr>
                <w:noProof/>
                <w:webHidden/>
              </w:rPr>
            </w:r>
            <w:r>
              <w:rPr>
                <w:noProof/>
                <w:webHidden/>
              </w:rPr>
              <w:fldChar w:fldCharType="separate"/>
            </w:r>
            <w:r>
              <w:rPr>
                <w:noProof/>
                <w:webHidden/>
              </w:rPr>
              <w:t>44</w:t>
            </w:r>
            <w:r>
              <w:rPr>
                <w:noProof/>
                <w:webHidden/>
              </w:rPr>
              <w:fldChar w:fldCharType="end"/>
            </w:r>
          </w:hyperlink>
        </w:p>
        <w:p w14:paraId="506B3DBA" w14:textId="2EBEF5D5" w:rsidR="00D57A39" w:rsidRDefault="00D57A39">
          <w:pPr>
            <w:pStyle w:val="TOC3"/>
            <w:tabs>
              <w:tab w:val="right" w:leader="dot" w:pos="9628"/>
            </w:tabs>
            <w:rPr>
              <w:noProof/>
            </w:rPr>
          </w:pPr>
          <w:hyperlink w:anchor="_Toc160434252" w:history="1">
            <w:r w:rsidRPr="00FD3BE4">
              <w:rPr>
                <w:rStyle w:val="Hyperlink"/>
                <w:noProof/>
              </w:rPr>
              <w:t>Ammunition with weapons</w:t>
            </w:r>
            <w:r>
              <w:rPr>
                <w:noProof/>
                <w:webHidden/>
              </w:rPr>
              <w:tab/>
            </w:r>
            <w:r>
              <w:rPr>
                <w:noProof/>
                <w:webHidden/>
              </w:rPr>
              <w:fldChar w:fldCharType="begin"/>
            </w:r>
            <w:r>
              <w:rPr>
                <w:noProof/>
                <w:webHidden/>
              </w:rPr>
              <w:instrText xml:space="preserve"> PAGEREF _Toc160434252 \h </w:instrText>
            </w:r>
            <w:r>
              <w:rPr>
                <w:noProof/>
                <w:webHidden/>
              </w:rPr>
            </w:r>
            <w:r>
              <w:rPr>
                <w:noProof/>
                <w:webHidden/>
              </w:rPr>
              <w:fldChar w:fldCharType="separate"/>
            </w:r>
            <w:r>
              <w:rPr>
                <w:noProof/>
                <w:webHidden/>
              </w:rPr>
              <w:t>45</w:t>
            </w:r>
            <w:r>
              <w:rPr>
                <w:noProof/>
                <w:webHidden/>
              </w:rPr>
              <w:fldChar w:fldCharType="end"/>
            </w:r>
          </w:hyperlink>
        </w:p>
        <w:p w14:paraId="3D2BE39C" w14:textId="0A8570D7" w:rsidR="00D57A39" w:rsidRDefault="00D57A39">
          <w:pPr>
            <w:pStyle w:val="TOC3"/>
            <w:tabs>
              <w:tab w:val="right" w:leader="dot" w:pos="9628"/>
            </w:tabs>
            <w:rPr>
              <w:noProof/>
            </w:rPr>
          </w:pPr>
          <w:hyperlink w:anchor="_Toc160434253" w:history="1">
            <w:r w:rsidRPr="00FD3BE4">
              <w:rPr>
                <w:rStyle w:val="Hyperlink"/>
                <w:noProof/>
              </w:rPr>
              <w:t>Shooting</w:t>
            </w:r>
            <w:r>
              <w:rPr>
                <w:noProof/>
                <w:webHidden/>
              </w:rPr>
              <w:tab/>
            </w:r>
            <w:r>
              <w:rPr>
                <w:noProof/>
                <w:webHidden/>
              </w:rPr>
              <w:fldChar w:fldCharType="begin"/>
            </w:r>
            <w:r>
              <w:rPr>
                <w:noProof/>
                <w:webHidden/>
              </w:rPr>
              <w:instrText xml:space="preserve"> PAGEREF _Toc160434253 \h </w:instrText>
            </w:r>
            <w:r>
              <w:rPr>
                <w:noProof/>
                <w:webHidden/>
              </w:rPr>
            </w:r>
            <w:r>
              <w:rPr>
                <w:noProof/>
                <w:webHidden/>
              </w:rPr>
              <w:fldChar w:fldCharType="separate"/>
            </w:r>
            <w:r>
              <w:rPr>
                <w:noProof/>
                <w:webHidden/>
              </w:rPr>
              <w:t>45</w:t>
            </w:r>
            <w:r>
              <w:rPr>
                <w:noProof/>
                <w:webHidden/>
              </w:rPr>
              <w:fldChar w:fldCharType="end"/>
            </w:r>
          </w:hyperlink>
        </w:p>
        <w:p w14:paraId="57C7A5BF" w14:textId="5B2B6A3F" w:rsidR="00D57A39" w:rsidRDefault="00D57A39">
          <w:pPr>
            <w:pStyle w:val="TOC2"/>
            <w:tabs>
              <w:tab w:val="right" w:leader="dot" w:pos="9628"/>
            </w:tabs>
            <w:rPr>
              <w:noProof/>
            </w:rPr>
          </w:pPr>
          <w:hyperlink w:anchor="_Toc160434254" w:history="1">
            <w:r w:rsidRPr="00FD3BE4">
              <w:rPr>
                <w:rStyle w:val="Hyperlink"/>
                <w:noProof/>
              </w:rPr>
              <w:t>Stage 4 Evaluation</w:t>
            </w:r>
            <w:r>
              <w:rPr>
                <w:noProof/>
                <w:webHidden/>
              </w:rPr>
              <w:tab/>
            </w:r>
            <w:r>
              <w:rPr>
                <w:noProof/>
                <w:webHidden/>
              </w:rPr>
              <w:fldChar w:fldCharType="begin"/>
            </w:r>
            <w:r>
              <w:rPr>
                <w:noProof/>
                <w:webHidden/>
              </w:rPr>
              <w:instrText xml:space="preserve"> PAGEREF _Toc160434254 \h </w:instrText>
            </w:r>
            <w:r>
              <w:rPr>
                <w:noProof/>
                <w:webHidden/>
              </w:rPr>
            </w:r>
            <w:r>
              <w:rPr>
                <w:noProof/>
                <w:webHidden/>
              </w:rPr>
              <w:fldChar w:fldCharType="separate"/>
            </w:r>
            <w:r>
              <w:rPr>
                <w:noProof/>
                <w:webHidden/>
              </w:rPr>
              <w:t>46</w:t>
            </w:r>
            <w:r>
              <w:rPr>
                <w:noProof/>
                <w:webHidden/>
              </w:rPr>
              <w:fldChar w:fldCharType="end"/>
            </w:r>
          </w:hyperlink>
        </w:p>
        <w:p w14:paraId="212E7491" w14:textId="17DB699E" w:rsidR="00D57A39" w:rsidRDefault="00D57A39">
          <w:pPr>
            <w:pStyle w:val="TOC2"/>
            <w:tabs>
              <w:tab w:val="right" w:leader="dot" w:pos="9628"/>
            </w:tabs>
            <w:rPr>
              <w:noProof/>
            </w:rPr>
          </w:pPr>
          <w:hyperlink w:anchor="_Toc160434255" w:history="1">
            <w:r w:rsidRPr="00FD3BE4">
              <w:rPr>
                <w:rStyle w:val="Hyperlink"/>
                <w:noProof/>
              </w:rPr>
              <w:t>Stage 5, Changing the structure</w:t>
            </w:r>
            <w:r>
              <w:rPr>
                <w:noProof/>
                <w:webHidden/>
              </w:rPr>
              <w:tab/>
            </w:r>
            <w:r>
              <w:rPr>
                <w:noProof/>
                <w:webHidden/>
              </w:rPr>
              <w:fldChar w:fldCharType="begin"/>
            </w:r>
            <w:r>
              <w:rPr>
                <w:noProof/>
                <w:webHidden/>
              </w:rPr>
              <w:instrText xml:space="preserve"> PAGEREF _Toc160434255 \h </w:instrText>
            </w:r>
            <w:r>
              <w:rPr>
                <w:noProof/>
                <w:webHidden/>
              </w:rPr>
            </w:r>
            <w:r>
              <w:rPr>
                <w:noProof/>
                <w:webHidden/>
              </w:rPr>
              <w:fldChar w:fldCharType="separate"/>
            </w:r>
            <w:r>
              <w:rPr>
                <w:noProof/>
                <w:webHidden/>
              </w:rPr>
              <w:t>46</w:t>
            </w:r>
            <w:r>
              <w:rPr>
                <w:noProof/>
                <w:webHidden/>
              </w:rPr>
              <w:fldChar w:fldCharType="end"/>
            </w:r>
          </w:hyperlink>
        </w:p>
        <w:p w14:paraId="0E3AB2E6" w14:textId="001EFE0C" w:rsidR="00D57A39" w:rsidRDefault="00D57A39">
          <w:pPr>
            <w:pStyle w:val="TOC2"/>
            <w:tabs>
              <w:tab w:val="right" w:leader="dot" w:pos="9628"/>
            </w:tabs>
            <w:rPr>
              <w:noProof/>
            </w:rPr>
          </w:pPr>
          <w:hyperlink w:anchor="_Toc160434256" w:history="1">
            <w:r w:rsidRPr="00FD3BE4">
              <w:rPr>
                <w:rStyle w:val="Hyperlink"/>
                <w:noProof/>
              </w:rPr>
              <w:t>Stage 5 evaluation</w:t>
            </w:r>
            <w:r>
              <w:rPr>
                <w:noProof/>
                <w:webHidden/>
              </w:rPr>
              <w:tab/>
            </w:r>
            <w:r>
              <w:rPr>
                <w:noProof/>
                <w:webHidden/>
              </w:rPr>
              <w:fldChar w:fldCharType="begin"/>
            </w:r>
            <w:r>
              <w:rPr>
                <w:noProof/>
                <w:webHidden/>
              </w:rPr>
              <w:instrText xml:space="preserve"> PAGEREF _Toc160434256 \h </w:instrText>
            </w:r>
            <w:r>
              <w:rPr>
                <w:noProof/>
                <w:webHidden/>
              </w:rPr>
            </w:r>
            <w:r>
              <w:rPr>
                <w:noProof/>
                <w:webHidden/>
              </w:rPr>
              <w:fldChar w:fldCharType="separate"/>
            </w:r>
            <w:r>
              <w:rPr>
                <w:noProof/>
                <w:webHidden/>
              </w:rPr>
              <w:t>48</w:t>
            </w:r>
            <w:r>
              <w:rPr>
                <w:noProof/>
                <w:webHidden/>
              </w:rPr>
              <w:fldChar w:fldCharType="end"/>
            </w:r>
          </w:hyperlink>
        </w:p>
        <w:p w14:paraId="7CEDDB52" w14:textId="0649A887" w:rsidR="00D57A39" w:rsidRDefault="00D57A39">
          <w:pPr>
            <w:pStyle w:val="TOC2"/>
            <w:tabs>
              <w:tab w:val="right" w:leader="dot" w:pos="9628"/>
            </w:tabs>
            <w:rPr>
              <w:noProof/>
            </w:rPr>
          </w:pPr>
          <w:hyperlink w:anchor="_Toc160434257" w:history="1">
            <w:r w:rsidRPr="00FD3BE4">
              <w:rPr>
                <w:rStyle w:val="Hyperlink"/>
                <w:noProof/>
              </w:rPr>
              <w:t>Stage 6 - Splitting game into multiple parts</w:t>
            </w:r>
            <w:r>
              <w:rPr>
                <w:noProof/>
                <w:webHidden/>
              </w:rPr>
              <w:tab/>
            </w:r>
            <w:r>
              <w:rPr>
                <w:noProof/>
                <w:webHidden/>
              </w:rPr>
              <w:fldChar w:fldCharType="begin"/>
            </w:r>
            <w:r>
              <w:rPr>
                <w:noProof/>
                <w:webHidden/>
              </w:rPr>
              <w:instrText xml:space="preserve"> PAGEREF _Toc160434257 \h </w:instrText>
            </w:r>
            <w:r>
              <w:rPr>
                <w:noProof/>
                <w:webHidden/>
              </w:rPr>
            </w:r>
            <w:r>
              <w:rPr>
                <w:noProof/>
                <w:webHidden/>
              </w:rPr>
              <w:fldChar w:fldCharType="separate"/>
            </w:r>
            <w:r>
              <w:rPr>
                <w:noProof/>
                <w:webHidden/>
              </w:rPr>
              <w:t>49</w:t>
            </w:r>
            <w:r>
              <w:rPr>
                <w:noProof/>
                <w:webHidden/>
              </w:rPr>
              <w:fldChar w:fldCharType="end"/>
            </w:r>
          </w:hyperlink>
        </w:p>
        <w:p w14:paraId="4C03DAB7" w14:textId="09E1B183" w:rsidR="00D57A39" w:rsidRDefault="00D57A39">
          <w:pPr>
            <w:pStyle w:val="TOC2"/>
            <w:tabs>
              <w:tab w:val="right" w:leader="dot" w:pos="9628"/>
            </w:tabs>
            <w:rPr>
              <w:noProof/>
            </w:rPr>
          </w:pPr>
          <w:hyperlink w:anchor="_Toc160434258" w:history="1">
            <w:r w:rsidRPr="00FD3BE4">
              <w:rPr>
                <w:rStyle w:val="Hyperlink"/>
                <w:noProof/>
              </w:rPr>
              <w:t>Stage 6 Evaluation</w:t>
            </w:r>
            <w:r>
              <w:rPr>
                <w:noProof/>
                <w:webHidden/>
              </w:rPr>
              <w:tab/>
            </w:r>
            <w:r>
              <w:rPr>
                <w:noProof/>
                <w:webHidden/>
              </w:rPr>
              <w:fldChar w:fldCharType="begin"/>
            </w:r>
            <w:r>
              <w:rPr>
                <w:noProof/>
                <w:webHidden/>
              </w:rPr>
              <w:instrText xml:space="preserve"> PAGEREF _Toc160434258 \h </w:instrText>
            </w:r>
            <w:r>
              <w:rPr>
                <w:noProof/>
                <w:webHidden/>
              </w:rPr>
            </w:r>
            <w:r>
              <w:rPr>
                <w:noProof/>
                <w:webHidden/>
              </w:rPr>
              <w:fldChar w:fldCharType="separate"/>
            </w:r>
            <w:r>
              <w:rPr>
                <w:noProof/>
                <w:webHidden/>
              </w:rPr>
              <w:t>49</w:t>
            </w:r>
            <w:r>
              <w:rPr>
                <w:noProof/>
                <w:webHidden/>
              </w:rPr>
              <w:fldChar w:fldCharType="end"/>
            </w:r>
          </w:hyperlink>
        </w:p>
        <w:p w14:paraId="4AEA771F" w14:textId="61D66E2F" w:rsidR="00D57A39" w:rsidRDefault="00D57A39">
          <w:pPr>
            <w:pStyle w:val="TOC2"/>
            <w:tabs>
              <w:tab w:val="right" w:leader="dot" w:pos="9628"/>
            </w:tabs>
            <w:rPr>
              <w:noProof/>
            </w:rPr>
          </w:pPr>
          <w:hyperlink w:anchor="_Toc160434259" w:history="1">
            <w:r w:rsidRPr="00FD3BE4">
              <w:rPr>
                <w:rStyle w:val="Hyperlink"/>
                <w:noProof/>
              </w:rPr>
              <w:t>Stage 7, Animations</w:t>
            </w:r>
            <w:r>
              <w:rPr>
                <w:noProof/>
                <w:webHidden/>
              </w:rPr>
              <w:tab/>
            </w:r>
            <w:r>
              <w:rPr>
                <w:noProof/>
                <w:webHidden/>
              </w:rPr>
              <w:fldChar w:fldCharType="begin"/>
            </w:r>
            <w:r>
              <w:rPr>
                <w:noProof/>
                <w:webHidden/>
              </w:rPr>
              <w:instrText xml:space="preserve"> PAGEREF _Toc160434259 \h </w:instrText>
            </w:r>
            <w:r>
              <w:rPr>
                <w:noProof/>
                <w:webHidden/>
              </w:rPr>
            </w:r>
            <w:r>
              <w:rPr>
                <w:noProof/>
                <w:webHidden/>
              </w:rPr>
              <w:fldChar w:fldCharType="separate"/>
            </w:r>
            <w:r>
              <w:rPr>
                <w:noProof/>
                <w:webHidden/>
              </w:rPr>
              <w:t>50</w:t>
            </w:r>
            <w:r>
              <w:rPr>
                <w:noProof/>
                <w:webHidden/>
              </w:rPr>
              <w:fldChar w:fldCharType="end"/>
            </w:r>
          </w:hyperlink>
        </w:p>
        <w:p w14:paraId="1FE8B588" w14:textId="766A0C7D" w:rsidR="00D57A39" w:rsidRDefault="00D57A39">
          <w:pPr>
            <w:pStyle w:val="TOC3"/>
            <w:tabs>
              <w:tab w:val="right" w:leader="dot" w:pos="9628"/>
            </w:tabs>
            <w:rPr>
              <w:noProof/>
            </w:rPr>
          </w:pPr>
          <w:hyperlink w:anchor="_Toc160434260" w:history="1">
            <w:r w:rsidRPr="00FD3BE4">
              <w:rPr>
                <w:rStyle w:val="Hyperlink"/>
                <w:noProof/>
              </w:rPr>
              <w:t>Changing the direction that the player is facing</w:t>
            </w:r>
            <w:r>
              <w:rPr>
                <w:noProof/>
                <w:webHidden/>
              </w:rPr>
              <w:tab/>
            </w:r>
            <w:r>
              <w:rPr>
                <w:noProof/>
                <w:webHidden/>
              </w:rPr>
              <w:fldChar w:fldCharType="begin"/>
            </w:r>
            <w:r>
              <w:rPr>
                <w:noProof/>
                <w:webHidden/>
              </w:rPr>
              <w:instrText xml:space="preserve"> PAGEREF _Toc160434260 \h </w:instrText>
            </w:r>
            <w:r>
              <w:rPr>
                <w:noProof/>
                <w:webHidden/>
              </w:rPr>
            </w:r>
            <w:r>
              <w:rPr>
                <w:noProof/>
                <w:webHidden/>
              </w:rPr>
              <w:fldChar w:fldCharType="separate"/>
            </w:r>
            <w:r>
              <w:rPr>
                <w:noProof/>
                <w:webHidden/>
              </w:rPr>
              <w:t>50</w:t>
            </w:r>
            <w:r>
              <w:rPr>
                <w:noProof/>
                <w:webHidden/>
              </w:rPr>
              <w:fldChar w:fldCharType="end"/>
            </w:r>
          </w:hyperlink>
        </w:p>
        <w:p w14:paraId="3D88F102" w14:textId="4BE5BDE5" w:rsidR="00D57A39" w:rsidRDefault="00D57A39">
          <w:pPr>
            <w:pStyle w:val="TOC3"/>
            <w:tabs>
              <w:tab w:val="right" w:leader="dot" w:pos="9628"/>
            </w:tabs>
            <w:rPr>
              <w:noProof/>
            </w:rPr>
          </w:pPr>
          <w:hyperlink w:anchor="_Toc160434261" w:history="1">
            <w:r w:rsidRPr="00FD3BE4">
              <w:rPr>
                <w:rStyle w:val="Hyperlink"/>
                <w:noProof/>
              </w:rPr>
              <w:t>Player animations</w:t>
            </w:r>
            <w:r>
              <w:rPr>
                <w:noProof/>
                <w:webHidden/>
              </w:rPr>
              <w:tab/>
            </w:r>
            <w:r>
              <w:rPr>
                <w:noProof/>
                <w:webHidden/>
              </w:rPr>
              <w:fldChar w:fldCharType="begin"/>
            </w:r>
            <w:r>
              <w:rPr>
                <w:noProof/>
                <w:webHidden/>
              </w:rPr>
              <w:instrText xml:space="preserve"> PAGEREF _Toc160434261 \h </w:instrText>
            </w:r>
            <w:r>
              <w:rPr>
                <w:noProof/>
                <w:webHidden/>
              </w:rPr>
            </w:r>
            <w:r>
              <w:rPr>
                <w:noProof/>
                <w:webHidden/>
              </w:rPr>
              <w:fldChar w:fldCharType="separate"/>
            </w:r>
            <w:r>
              <w:rPr>
                <w:noProof/>
                <w:webHidden/>
              </w:rPr>
              <w:t>50</w:t>
            </w:r>
            <w:r>
              <w:rPr>
                <w:noProof/>
                <w:webHidden/>
              </w:rPr>
              <w:fldChar w:fldCharType="end"/>
            </w:r>
          </w:hyperlink>
        </w:p>
        <w:p w14:paraId="4992A1F5" w14:textId="24B5A6F3" w:rsidR="00D57A39" w:rsidRDefault="00D57A39">
          <w:pPr>
            <w:pStyle w:val="TOC2"/>
            <w:tabs>
              <w:tab w:val="right" w:leader="dot" w:pos="9628"/>
            </w:tabs>
            <w:rPr>
              <w:noProof/>
            </w:rPr>
          </w:pPr>
          <w:hyperlink w:anchor="_Toc160434262" w:history="1">
            <w:r w:rsidRPr="00FD3BE4">
              <w:rPr>
                <w:rStyle w:val="Hyperlink"/>
                <w:noProof/>
              </w:rPr>
              <w:t>Stage 7 Evaluation</w:t>
            </w:r>
            <w:r>
              <w:rPr>
                <w:noProof/>
                <w:webHidden/>
              </w:rPr>
              <w:tab/>
            </w:r>
            <w:r>
              <w:rPr>
                <w:noProof/>
                <w:webHidden/>
              </w:rPr>
              <w:fldChar w:fldCharType="begin"/>
            </w:r>
            <w:r>
              <w:rPr>
                <w:noProof/>
                <w:webHidden/>
              </w:rPr>
              <w:instrText xml:space="preserve"> PAGEREF _Toc160434262 \h </w:instrText>
            </w:r>
            <w:r>
              <w:rPr>
                <w:noProof/>
                <w:webHidden/>
              </w:rPr>
            </w:r>
            <w:r>
              <w:rPr>
                <w:noProof/>
                <w:webHidden/>
              </w:rPr>
              <w:fldChar w:fldCharType="separate"/>
            </w:r>
            <w:r>
              <w:rPr>
                <w:noProof/>
                <w:webHidden/>
              </w:rPr>
              <w:t>53</w:t>
            </w:r>
            <w:r>
              <w:rPr>
                <w:noProof/>
                <w:webHidden/>
              </w:rPr>
              <w:fldChar w:fldCharType="end"/>
            </w:r>
          </w:hyperlink>
        </w:p>
        <w:p w14:paraId="195C11BE" w14:textId="2E1F8E46" w:rsidR="00D57A39" w:rsidRDefault="00D57A39">
          <w:pPr>
            <w:pStyle w:val="TOC2"/>
            <w:tabs>
              <w:tab w:val="right" w:leader="dot" w:pos="9628"/>
            </w:tabs>
            <w:rPr>
              <w:noProof/>
            </w:rPr>
          </w:pPr>
          <w:hyperlink w:anchor="_Toc160434263" w:history="1">
            <w:r w:rsidRPr="00FD3BE4">
              <w:rPr>
                <w:rStyle w:val="Hyperlink"/>
                <w:noProof/>
              </w:rPr>
              <w:t>Stage 8 – Improving the player movement</w:t>
            </w:r>
            <w:r>
              <w:rPr>
                <w:noProof/>
                <w:webHidden/>
              </w:rPr>
              <w:tab/>
            </w:r>
            <w:r>
              <w:rPr>
                <w:noProof/>
                <w:webHidden/>
              </w:rPr>
              <w:fldChar w:fldCharType="begin"/>
            </w:r>
            <w:r>
              <w:rPr>
                <w:noProof/>
                <w:webHidden/>
              </w:rPr>
              <w:instrText xml:space="preserve"> PAGEREF _Toc160434263 \h </w:instrText>
            </w:r>
            <w:r>
              <w:rPr>
                <w:noProof/>
                <w:webHidden/>
              </w:rPr>
            </w:r>
            <w:r>
              <w:rPr>
                <w:noProof/>
                <w:webHidden/>
              </w:rPr>
              <w:fldChar w:fldCharType="separate"/>
            </w:r>
            <w:r>
              <w:rPr>
                <w:noProof/>
                <w:webHidden/>
              </w:rPr>
              <w:t>53</w:t>
            </w:r>
            <w:r>
              <w:rPr>
                <w:noProof/>
                <w:webHidden/>
              </w:rPr>
              <w:fldChar w:fldCharType="end"/>
            </w:r>
          </w:hyperlink>
        </w:p>
        <w:p w14:paraId="7C21626A" w14:textId="24D0754C" w:rsidR="00D57A39" w:rsidRDefault="00D57A39">
          <w:pPr>
            <w:pStyle w:val="TOC2"/>
            <w:tabs>
              <w:tab w:val="right" w:leader="dot" w:pos="9628"/>
            </w:tabs>
            <w:rPr>
              <w:noProof/>
            </w:rPr>
          </w:pPr>
          <w:hyperlink w:anchor="_Toc160434264" w:history="1">
            <w:r w:rsidRPr="00FD3BE4">
              <w:rPr>
                <w:rStyle w:val="Hyperlink"/>
                <w:noProof/>
              </w:rPr>
              <w:t>Stage 8 evaluation</w:t>
            </w:r>
            <w:r>
              <w:rPr>
                <w:noProof/>
                <w:webHidden/>
              </w:rPr>
              <w:tab/>
            </w:r>
            <w:r>
              <w:rPr>
                <w:noProof/>
                <w:webHidden/>
              </w:rPr>
              <w:fldChar w:fldCharType="begin"/>
            </w:r>
            <w:r>
              <w:rPr>
                <w:noProof/>
                <w:webHidden/>
              </w:rPr>
              <w:instrText xml:space="preserve"> PAGEREF _Toc160434264 \h </w:instrText>
            </w:r>
            <w:r>
              <w:rPr>
                <w:noProof/>
                <w:webHidden/>
              </w:rPr>
            </w:r>
            <w:r>
              <w:rPr>
                <w:noProof/>
                <w:webHidden/>
              </w:rPr>
              <w:fldChar w:fldCharType="separate"/>
            </w:r>
            <w:r>
              <w:rPr>
                <w:noProof/>
                <w:webHidden/>
              </w:rPr>
              <w:t>54</w:t>
            </w:r>
            <w:r>
              <w:rPr>
                <w:noProof/>
                <w:webHidden/>
              </w:rPr>
              <w:fldChar w:fldCharType="end"/>
            </w:r>
          </w:hyperlink>
        </w:p>
        <w:p w14:paraId="27C965C9" w14:textId="29AC0470" w:rsidR="00D57A39" w:rsidRDefault="00D57A39">
          <w:pPr>
            <w:pStyle w:val="TOC2"/>
            <w:tabs>
              <w:tab w:val="right" w:leader="dot" w:pos="9628"/>
            </w:tabs>
            <w:rPr>
              <w:noProof/>
            </w:rPr>
          </w:pPr>
          <w:hyperlink w:anchor="_Toc160434265" w:history="1">
            <w:r w:rsidRPr="00FD3BE4">
              <w:rPr>
                <w:rStyle w:val="Hyperlink"/>
                <w:noProof/>
              </w:rPr>
              <w:t>Stage 9 - Basic Destruction</w:t>
            </w:r>
            <w:r>
              <w:rPr>
                <w:noProof/>
                <w:webHidden/>
              </w:rPr>
              <w:tab/>
            </w:r>
            <w:r>
              <w:rPr>
                <w:noProof/>
                <w:webHidden/>
              </w:rPr>
              <w:fldChar w:fldCharType="begin"/>
            </w:r>
            <w:r>
              <w:rPr>
                <w:noProof/>
                <w:webHidden/>
              </w:rPr>
              <w:instrText xml:space="preserve"> PAGEREF _Toc160434265 \h </w:instrText>
            </w:r>
            <w:r>
              <w:rPr>
                <w:noProof/>
                <w:webHidden/>
              </w:rPr>
            </w:r>
            <w:r>
              <w:rPr>
                <w:noProof/>
                <w:webHidden/>
              </w:rPr>
              <w:fldChar w:fldCharType="separate"/>
            </w:r>
            <w:r>
              <w:rPr>
                <w:noProof/>
                <w:webHidden/>
              </w:rPr>
              <w:t>54</w:t>
            </w:r>
            <w:r>
              <w:rPr>
                <w:noProof/>
                <w:webHidden/>
              </w:rPr>
              <w:fldChar w:fldCharType="end"/>
            </w:r>
          </w:hyperlink>
        </w:p>
        <w:p w14:paraId="74528B6F" w14:textId="11B7FBAB" w:rsidR="00D57A39" w:rsidRDefault="00D57A39">
          <w:pPr>
            <w:pStyle w:val="TOC2"/>
            <w:tabs>
              <w:tab w:val="right" w:leader="dot" w:pos="9628"/>
            </w:tabs>
            <w:rPr>
              <w:noProof/>
            </w:rPr>
          </w:pPr>
          <w:hyperlink w:anchor="_Toc160434266" w:history="1">
            <w:r w:rsidRPr="00FD3BE4">
              <w:rPr>
                <w:rStyle w:val="Hyperlink"/>
                <w:noProof/>
              </w:rPr>
              <w:t>Stage 9 Evaluation</w:t>
            </w:r>
            <w:r>
              <w:rPr>
                <w:noProof/>
                <w:webHidden/>
              </w:rPr>
              <w:tab/>
            </w:r>
            <w:r>
              <w:rPr>
                <w:noProof/>
                <w:webHidden/>
              </w:rPr>
              <w:fldChar w:fldCharType="begin"/>
            </w:r>
            <w:r>
              <w:rPr>
                <w:noProof/>
                <w:webHidden/>
              </w:rPr>
              <w:instrText xml:space="preserve"> PAGEREF _Toc160434266 \h </w:instrText>
            </w:r>
            <w:r>
              <w:rPr>
                <w:noProof/>
                <w:webHidden/>
              </w:rPr>
            </w:r>
            <w:r>
              <w:rPr>
                <w:noProof/>
                <w:webHidden/>
              </w:rPr>
              <w:fldChar w:fldCharType="separate"/>
            </w:r>
            <w:r>
              <w:rPr>
                <w:noProof/>
                <w:webHidden/>
              </w:rPr>
              <w:t>55</w:t>
            </w:r>
            <w:r>
              <w:rPr>
                <w:noProof/>
                <w:webHidden/>
              </w:rPr>
              <w:fldChar w:fldCharType="end"/>
            </w:r>
          </w:hyperlink>
        </w:p>
        <w:p w14:paraId="1DBC231A" w14:textId="65C919F1" w:rsidR="00D57A39" w:rsidRDefault="00D57A39">
          <w:pPr>
            <w:pStyle w:val="TOC2"/>
            <w:tabs>
              <w:tab w:val="right" w:leader="dot" w:pos="9628"/>
            </w:tabs>
            <w:rPr>
              <w:noProof/>
            </w:rPr>
          </w:pPr>
          <w:hyperlink w:anchor="_Toc160434267" w:history="1">
            <w:r w:rsidRPr="00FD3BE4">
              <w:rPr>
                <w:rStyle w:val="Hyperlink"/>
                <w:noProof/>
              </w:rPr>
              <w:t>Stage 10 – Stakeholder/Beta Testing</w:t>
            </w:r>
            <w:r>
              <w:rPr>
                <w:noProof/>
                <w:webHidden/>
              </w:rPr>
              <w:tab/>
            </w:r>
            <w:r>
              <w:rPr>
                <w:noProof/>
                <w:webHidden/>
              </w:rPr>
              <w:fldChar w:fldCharType="begin"/>
            </w:r>
            <w:r>
              <w:rPr>
                <w:noProof/>
                <w:webHidden/>
              </w:rPr>
              <w:instrText xml:space="preserve"> PAGEREF _Toc160434267 \h </w:instrText>
            </w:r>
            <w:r>
              <w:rPr>
                <w:noProof/>
                <w:webHidden/>
              </w:rPr>
            </w:r>
            <w:r>
              <w:rPr>
                <w:noProof/>
                <w:webHidden/>
              </w:rPr>
              <w:fldChar w:fldCharType="separate"/>
            </w:r>
            <w:r>
              <w:rPr>
                <w:noProof/>
                <w:webHidden/>
              </w:rPr>
              <w:t>56</w:t>
            </w:r>
            <w:r>
              <w:rPr>
                <w:noProof/>
                <w:webHidden/>
              </w:rPr>
              <w:fldChar w:fldCharType="end"/>
            </w:r>
          </w:hyperlink>
        </w:p>
        <w:p w14:paraId="559B66FF" w14:textId="72E1441D" w:rsidR="00D57A39" w:rsidRDefault="00D57A39">
          <w:pPr>
            <w:pStyle w:val="TOC3"/>
            <w:tabs>
              <w:tab w:val="right" w:leader="dot" w:pos="9628"/>
            </w:tabs>
            <w:rPr>
              <w:noProof/>
            </w:rPr>
          </w:pPr>
          <w:hyperlink w:anchor="_Toc160434268" w:history="1">
            <w:r w:rsidRPr="00FD3BE4">
              <w:rPr>
                <w:rStyle w:val="Hyperlink"/>
                <w:noProof/>
              </w:rPr>
              <w:t>Do you think the game is a has fun game mechanics:</w:t>
            </w:r>
            <w:r>
              <w:rPr>
                <w:noProof/>
                <w:webHidden/>
              </w:rPr>
              <w:tab/>
            </w:r>
            <w:r>
              <w:rPr>
                <w:noProof/>
                <w:webHidden/>
              </w:rPr>
              <w:fldChar w:fldCharType="begin"/>
            </w:r>
            <w:r>
              <w:rPr>
                <w:noProof/>
                <w:webHidden/>
              </w:rPr>
              <w:instrText xml:space="preserve"> PAGEREF _Toc160434268 \h </w:instrText>
            </w:r>
            <w:r>
              <w:rPr>
                <w:noProof/>
                <w:webHidden/>
              </w:rPr>
            </w:r>
            <w:r>
              <w:rPr>
                <w:noProof/>
                <w:webHidden/>
              </w:rPr>
              <w:fldChar w:fldCharType="separate"/>
            </w:r>
            <w:r>
              <w:rPr>
                <w:noProof/>
                <w:webHidden/>
              </w:rPr>
              <w:t>56</w:t>
            </w:r>
            <w:r>
              <w:rPr>
                <w:noProof/>
                <w:webHidden/>
              </w:rPr>
              <w:fldChar w:fldCharType="end"/>
            </w:r>
          </w:hyperlink>
        </w:p>
        <w:p w14:paraId="45CB3A93" w14:textId="2071A3FE" w:rsidR="00D57A39" w:rsidRDefault="00D57A39">
          <w:pPr>
            <w:pStyle w:val="TOC3"/>
            <w:tabs>
              <w:tab w:val="right" w:leader="dot" w:pos="9628"/>
            </w:tabs>
            <w:rPr>
              <w:noProof/>
            </w:rPr>
          </w:pPr>
          <w:hyperlink w:anchor="_Toc160434269" w:history="1">
            <w:r w:rsidRPr="00FD3BE4">
              <w:rPr>
                <w:rStyle w:val="Hyperlink"/>
                <w:noProof/>
              </w:rPr>
              <w:t>Do you think the game has good visuals:</w:t>
            </w:r>
            <w:r>
              <w:rPr>
                <w:noProof/>
                <w:webHidden/>
              </w:rPr>
              <w:tab/>
            </w:r>
            <w:r>
              <w:rPr>
                <w:noProof/>
                <w:webHidden/>
              </w:rPr>
              <w:fldChar w:fldCharType="begin"/>
            </w:r>
            <w:r>
              <w:rPr>
                <w:noProof/>
                <w:webHidden/>
              </w:rPr>
              <w:instrText xml:space="preserve"> PAGEREF _Toc160434269 \h </w:instrText>
            </w:r>
            <w:r>
              <w:rPr>
                <w:noProof/>
                <w:webHidden/>
              </w:rPr>
            </w:r>
            <w:r>
              <w:rPr>
                <w:noProof/>
                <w:webHidden/>
              </w:rPr>
              <w:fldChar w:fldCharType="separate"/>
            </w:r>
            <w:r>
              <w:rPr>
                <w:noProof/>
                <w:webHidden/>
              </w:rPr>
              <w:t>56</w:t>
            </w:r>
            <w:r>
              <w:rPr>
                <w:noProof/>
                <w:webHidden/>
              </w:rPr>
              <w:fldChar w:fldCharType="end"/>
            </w:r>
          </w:hyperlink>
        </w:p>
        <w:p w14:paraId="2092EF7F" w14:textId="7264268B" w:rsidR="00D57A39" w:rsidRDefault="00D57A39">
          <w:pPr>
            <w:pStyle w:val="TOC3"/>
            <w:tabs>
              <w:tab w:val="right" w:leader="dot" w:pos="9628"/>
            </w:tabs>
            <w:rPr>
              <w:noProof/>
            </w:rPr>
          </w:pPr>
          <w:hyperlink w:anchor="_Toc160434270" w:history="1">
            <w:r w:rsidRPr="00FD3BE4">
              <w:rPr>
                <w:rStyle w:val="Hyperlink"/>
                <w:noProof/>
              </w:rPr>
              <w:t>Do you think the game would make a good party game:</w:t>
            </w:r>
            <w:r>
              <w:rPr>
                <w:noProof/>
                <w:webHidden/>
              </w:rPr>
              <w:tab/>
            </w:r>
            <w:r>
              <w:rPr>
                <w:noProof/>
                <w:webHidden/>
              </w:rPr>
              <w:fldChar w:fldCharType="begin"/>
            </w:r>
            <w:r>
              <w:rPr>
                <w:noProof/>
                <w:webHidden/>
              </w:rPr>
              <w:instrText xml:space="preserve"> PAGEREF _Toc160434270 \h </w:instrText>
            </w:r>
            <w:r>
              <w:rPr>
                <w:noProof/>
                <w:webHidden/>
              </w:rPr>
            </w:r>
            <w:r>
              <w:rPr>
                <w:noProof/>
                <w:webHidden/>
              </w:rPr>
              <w:fldChar w:fldCharType="separate"/>
            </w:r>
            <w:r>
              <w:rPr>
                <w:noProof/>
                <w:webHidden/>
              </w:rPr>
              <w:t>56</w:t>
            </w:r>
            <w:r>
              <w:rPr>
                <w:noProof/>
                <w:webHidden/>
              </w:rPr>
              <w:fldChar w:fldCharType="end"/>
            </w:r>
          </w:hyperlink>
        </w:p>
        <w:p w14:paraId="3FFAA9A9" w14:textId="3B8DD1A2" w:rsidR="00D57A39" w:rsidRDefault="00D57A39">
          <w:pPr>
            <w:pStyle w:val="TOC3"/>
            <w:tabs>
              <w:tab w:val="right" w:leader="dot" w:pos="9628"/>
            </w:tabs>
            <w:rPr>
              <w:noProof/>
            </w:rPr>
          </w:pPr>
          <w:hyperlink w:anchor="_Toc160434271" w:history="1">
            <w:r w:rsidRPr="00FD3BE4">
              <w:rPr>
                <w:rStyle w:val="Hyperlink"/>
                <w:noProof/>
              </w:rPr>
              <w:t>Have you got any ideas on what could be done to improve the program:</w:t>
            </w:r>
            <w:r>
              <w:rPr>
                <w:noProof/>
                <w:webHidden/>
              </w:rPr>
              <w:tab/>
            </w:r>
            <w:r>
              <w:rPr>
                <w:noProof/>
                <w:webHidden/>
              </w:rPr>
              <w:fldChar w:fldCharType="begin"/>
            </w:r>
            <w:r>
              <w:rPr>
                <w:noProof/>
                <w:webHidden/>
              </w:rPr>
              <w:instrText xml:space="preserve"> PAGEREF _Toc160434271 \h </w:instrText>
            </w:r>
            <w:r>
              <w:rPr>
                <w:noProof/>
                <w:webHidden/>
              </w:rPr>
            </w:r>
            <w:r>
              <w:rPr>
                <w:noProof/>
                <w:webHidden/>
              </w:rPr>
              <w:fldChar w:fldCharType="separate"/>
            </w:r>
            <w:r>
              <w:rPr>
                <w:noProof/>
                <w:webHidden/>
              </w:rPr>
              <w:t>56</w:t>
            </w:r>
            <w:r>
              <w:rPr>
                <w:noProof/>
                <w:webHidden/>
              </w:rPr>
              <w:fldChar w:fldCharType="end"/>
            </w:r>
          </w:hyperlink>
        </w:p>
        <w:p w14:paraId="0E4BA006" w14:textId="4961D242" w:rsidR="00D57A39" w:rsidRDefault="00D57A39">
          <w:pPr>
            <w:pStyle w:val="TOC3"/>
            <w:tabs>
              <w:tab w:val="right" w:leader="dot" w:pos="9628"/>
            </w:tabs>
            <w:rPr>
              <w:noProof/>
            </w:rPr>
          </w:pPr>
          <w:hyperlink w:anchor="_Toc160434272" w:history="1">
            <w:r w:rsidRPr="00FD3BE4">
              <w:rPr>
                <w:rStyle w:val="Hyperlink"/>
                <w:noProof/>
              </w:rPr>
              <w:t>Review:</w:t>
            </w:r>
            <w:r>
              <w:rPr>
                <w:noProof/>
                <w:webHidden/>
              </w:rPr>
              <w:tab/>
            </w:r>
            <w:r>
              <w:rPr>
                <w:noProof/>
                <w:webHidden/>
              </w:rPr>
              <w:fldChar w:fldCharType="begin"/>
            </w:r>
            <w:r>
              <w:rPr>
                <w:noProof/>
                <w:webHidden/>
              </w:rPr>
              <w:instrText xml:space="preserve"> PAGEREF _Toc160434272 \h </w:instrText>
            </w:r>
            <w:r>
              <w:rPr>
                <w:noProof/>
                <w:webHidden/>
              </w:rPr>
            </w:r>
            <w:r>
              <w:rPr>
                <w:noProof/>
                <w:webHidden/>
              </w:rPr>
              <w:fldChar w:fldCharType="separate"/>
            </w:r>
            <w:r>
              <w:rPr>
                <w:noProof/>
                <w:webHidden/>
              </w:rPr>
              <w:t>56</w:t>
            </w:r>
            <w:r>
              <w:rPr>
                <w:noProof/>
                <w:webHidden/>
              </w:rPr>
              <w:fldChar w:fldCharType="end"/>
            </w:r>
          </w:hyperlink>
        </w:p>
        <w:p w14:paraId="0646C1AD" w14:textId="060C51F4" w:rsidR="00D57A39" w:rsidRDefault="00D57A39">
          <w:pPr>
            <w:pStyle w:val="TOC1"/>
            <w:tabs>
              <w:tab w:val="right" w:leader="dot" w:pos="9628"/>
            </w:tabs>
            <w:rPr>
              <w:noProof/>
            </w:rPr>
          </w:pPr>
          <w:hyperlink w:anchor="_Toc160434273" w:history="1">
            <w:r w:rsidRPr="00FD3BE4">
              <w:rPr>
                <w:rStyle w:val="Hyperlink"/>
                <w:noProof/>
              </w:rPr>
              <w:t>Evaluation</w:t>
            </w:r>
            <w:r>
              <w:rPr>
                <w:noProof/>
                <w:webHidden/>
              </w:rPr>
              <w:tab/>
            </w:r>
            <w:r>
              <w:rPr>
                <w:noProof/>
                <w:webHidden/>
              </w:rPr>
              <w:fldChar w:fldCharType="begin"/>
            </w:r>
            <w:r>
              <w:rPr>
                <w:noProof/>
                <w:webHidden/>
              </w:rPr>
              <w:instrText xml:space="preserve"> PAGEREF _Toc160434273 \h </w:instrText>
            </w:r>
            <w:r>
              <w:rPr>
                <w:noProof/>
                <w:webHidden/>
              </w:rPr>
            </w:r>
            <w:r>
              <w:rPr>
                <w:noProof/>
                <w:webHidden/>
              </w:rPr>
              <w:fldChar w:fldCharType="separate"/>
            </w:r>
            <w:r>
              <w:rPr>
                <w:noProof/>
                <w:webHidden/>
              </w:rPr>
              <w:t>57</w:t>
            </w:r>
            <w:r>
              <w:rPr>
                <w:noProof/>
                <w:webHidden/>
              </w:rPr>
              <w:fldChar w:fldCharType="end"/>
            </w:r>
          </w:hyperlink>
        </w:p>
        <w:p w14:paraId="6380C5DD" w14:textId="3A50DF50" w:rsidR="00D57A39" w:rsidRDefault="00D57A39">
          <w:pPr>
            <w:pStyle w:val="TOC2"/>
            <w:tabs>
              <w:tab w:val="right" w:leader="dot" w:pos="9628"/>
            </w:tabs>
            <w:rPr>
              <w:noProof/>
            </w:rPr>
          </w:pPr>
          <w:hyperlink w:anchor="_Toc160434274" w:history="1">
            <w:r w:rsidRPr="00FD3BE4">
              <w:rPr>
                <w:rStyle w:val="Hyperlink"/>
                <w:noProof/>
              </w:rPr>
              <w:t>Post Development Testing</w:t>
            </w:r>
            <w:r>
              <w:rPr>
                <w:noProof/>
                <w:webHidden/>
              </w:rPr>
              <w:tab/>
            </w:r>
            <w:r>
              <w:rPr>
                <w:noProof/>
                <w:webHidden/>
              </w:rPr>
              <w:fldChar w:fldCharType="begin"/>
            </w:r>
            <w:r>
              <w:rPr>
                <w:noProof/>
                <w:webHidden/>
              </w:rPr>
              <w:instrText xml:space="preserve"> PAGEREF _Toc160434274 \h </w:instrText>
            </w:r>
            <w:r>
              <w:rPr>
                <w:noProof/>
                <w:webHidden/>
              </w:rPr>
            </w:r>
            <w:r>
              <w:rPr>
                <w:noProof/>
                <w:webHidden/>
              </w:rPr>
              <w:fldChar w:fldCharType="separate"/>
            </w:r>
            <w:r>
              <w:rPr>
                <w:noProof/>
                <w:webHidden/>
              </w:rPr>
              <w:t>57</w:t>
            </w:r>
            <w:r>
              <w:rPr>
                <w:noProof/>
                <w:webHidden/>
              </w:rPr>
              <w:fldChar w:fldCharType="end"/>
            </w:r>
          </w:hyperlink>
        </w:p>
        <w:p w14:paraId="5E339C14" w14:textId="59E60C90" w:rsidR="00D57A39" w:rsidRDefault="00D57A39">
          <w:pPr>
            <w:pStyle w:val="TOC2"/>
            <w:tabs>
              <w:tab w:val="right" w:leader="dot" w:pos="9628"/>
            </w:tabs>
            <w:rPr>
              <w:noProof/>
            </w:rPr>
          </w:pPr>
          <w:hyperlink w:anchor="_Toc160434275" w:history="1">
            <w:r w:rsidRPr="00FD3BE4">
              <w:rPr>
                <w:rStyle w:val="Hyperlink"/>
                <w:noProof/>
              </w:rPr>
              <w:t>Criteria met</w:t>
            </w:r>
            <w:r>
              <w:rPr>
                <w:noProof/>
                <w:webHidden/>
              </w:rPr>
              <w:tab/>
            </w:r>
            <w:r>
              <w:rPr>
                <w:noProof/>
                <w:webHidden/>
              </w:rPr>
              <w:fldChar w:fldCharType="begin"/>
            </w:r>
            <w:r>
              <w:rPr>
                <w:noProof/>
                <w:webHidden/>
              </w:rPr>
              <w:instrText xml:space="preserve"> PAGEREF _Toc160434275 \h </w:instrText>
            </w:r>
            <w:r>
              <w:rPr>
                <w:noProof/>
                <w:webHidden/>
              </w:rPr>
            </w:r>
            <w:r>
              <w:rPr>
                <w:noProof/>
                <w:webHidden/>
              </w:rPr>
              <w:fldChar w:fldCharType="separate"/>
            </w:r>
            <w:r>
              <w:rPr>
                <w:noProof/>
                <w:webHidden/>
              </w:rPr>
              <w:t>57</w:t>
            </w:r>
            <w:r>
              <w:rPr>
                <w:noProof/>
                <w:webHidden/>
              </w:rPr>
              <w:fldChar w:fldCharType="end"/>
            </w:r>
          </w:hyperlink>
        </w:p>
        <w:p w14:paraId="7CF7A193" w14:textId="485B76E0" w:rsidR="00D57A39" w:rsidRDefault="00D57A39">
          <w:pPr>
            <w:pStyle w:val="TOC3"/>
            <w:tabs>
              <w:tab w:val="right" w:leader="dot" w:pos="9628"/>
            </w:tabs>
            <w:rPr>
              <w:noProof/>
            </w:rPr>
          </w:pPr>
          <w:hyperlink w:anchor="_Toc160434276" w:history="1">
            <w:r w:rsidRPr="00FD3BE4">
              <w:rPr>
                <w:rStyle w:val="Hyperlink"/>
                <w:noProof/>
              </w:rPr>
              <w:t>Criteria</w:t>
            </w:r>
            <w:r>
              <w:rPr>
                <w:noProof/>
                <w:webHidden/>
              </w:rPr>
              <w:tab/>
            </w:r>
            <w:r>
              <w:rPr>
                <w:noProof/>
                <w:webHidden/>
              </w:rPr>
              <w:fldChar w:fldCharType="begin"/>
            </w:r>
            <w:r>
              <w:rPr>
                <w:noProof/>
                <w:webHidden/>
              </w:rPr>
              <w:instrText xml:space="preserve"> PAGEREF _Toc160434276 \h </w:instrText>
            </w:r>
            <w:r>
              <w:rPr>
                <w:noProof/>
                <w:webHidden/>
              </w:rPr>
            </w:r>
            <w:r>
              <w:rPr>
                <w:noProof/>
                <w:webHidden/>
              </w:rPr>
              <w:fldChar w:fldCharType="separate"/>
            </w:r>
            <w:r>
              <w:rPr>
                <w:noProof/>
                <w:webHidden/>
              </w:rPr>
              <w:t>57</w:t>
            </w:r>
            <w:r>
              <w:rPr>
                <w:noProof/>
                <w:webHidden/>
              </w:rPr>
              <w:fldChar w:fldCharType="end"/>
            </w:r>
          </w:hyperlink>
        </w:p>
        <w:p w14:paraId="42FE7D56" w14:textId="494728C4" w:rsidR="00D57A39" w:rsidRDefault="00D57A39">
          <w:pPr>
            <w:pStyle w:val="TOC3"/>
            <w:tabs>
              <w:tab w:val="right" w:leader="dot" w:pos="9628"/>
            </w:tabs>
            <w:rPr>
              <w:noProof/>
            </w:rPr>
          </w:pPr>
          <w:hyperlink w:anchor="_Toc160434277" w:history="1">
            <w:r w:rsidRPr="00FD3BE4">
              <w:rPr>
                <w:rStyle w:val="Hyperlink"/>
                <w:noProof/>
              </w:rPr>
              <w:t>Met?</w:t>
            </w:r>
            <w:r>
              <w:rPr>
                <w:noProof/>
                <w:webHidden/>
              </w:rPr>
              <w:tab/>
            </w:r>
            <w:r>
              <w:rPr>
                <w:noProof/>
                <w:webHidden/>
              </w:rPr>
              <w:fldChar w:fldCharType="begin"/>
            </w:r>
            <w:r>
              <w:rPr>
                <w:noProof/>
                <w:webHidden/>
              </w:rPr>
              <w:instrText xml:space="preserve"> PAGEREF _Toc160434277 \h </w:instrText>
            </w:r>
            <w:r>
              <w:rPr>
                <w:noProof/>
                <w:webHidden/>
              </w:rPr>
            </w:r>
            <w:r>
              <w:rPr>
                <w:noProof/>
                <w:webHidden/>
              </w:rPr>
              <w:fldChar w:fldCharType="separate"/>
            </w:r>
            <w:r>
              <w:rPr>
                <w:noProof/>
                <w:webHidden/>
              </w:rPr>
              <w:t>57</w:t>
            </w:r>
            <w:r>
              <w:rPr>
                <w:noProof/>
                <w:webHidden/>
              </w:rPr>
              <w:fldChar w:fldCharType="end"/>
            </w:r>
          </w:hyperlink>
        </w:p>
        <w:p w14:paraId="381B2CAD" w14:textId="38FB1011" w:rsidR="00D57A39" w:rsidRDefault="00D57A39">
          <w:pPr>
            <w:pStyle w:val="TOC2"/>
            <w:tabs>
              <w:tab w:val="right" w:leader="dot" w:pos="9628"/>
            </w:tabs>
            <w:rPr>
              <w:noProof/>
            </w:rPr>
          </w:pPr>
          <w:hyperlink w:anchor="_Toc160434278" w:history="1">
            <w:r w:rsidRPr="00FD3BE4">
              <w:rPr>
                <w:rStyle w:val="Hyperlink"/>
                <w:noProof/>
              </w:rPr>
              <w:t>Limitations</w:t>
            </w:r>
            <w:r>
              <w:rPr>
                <w:noProof/>
                <w:webHidden/>
              </w:rPr>
              <w:tab/>
            </w:r>
            <w:r>
              <w:rPr>
                <w:noProof/>
                <w:webHidden/>
              </w:rPr>
              <w:fldChar w:fldCharType="begin"/>
            </w:r>
            <w:r>
              <w:rPr>
                <w:noProof/>
                <w:webHidden/>
              </w:rPr>
              <w:instrText xml:space="preserve"> PAGEREF _Toc160434278 \h </w:instrText>
            </w:r>
            <w:r>
              <w:rPr>
                <w:noProof/>
                <w:webHidden/>
              </w:rPr>
            </w:r>
            <w:r>
              <w:rPr>
                <w:noProof/>
                <w:webHidden/>
              </w:rPr>
              <w:fldChar w:fldCharType="separate"/>
            </w:r>
            <w:r>
              <w:rPr>
                <w:noProof/>
                <w:webHidden/>
              </w:rPr>
              <w:t>58</w:t>
            </w:r>
            <w:r>
              <w:rPr>
                <w:noProof/>
                <w:webHidden/>
              </w:rPr>
              <w:fldChar w:fldCharType="end"/>
            </w:r>
          </w:hyperlink>
        </w:p>
        <w:p w14:paraId="058DB9ED" w14:textId="528759B4" w:rsidR="00D57A39" w:rsidRDefault="00D57A39">
          <w:pPr>
            <w:pStyle w:val="TOC3"/>
            <w:tabs>
              <w:tab w:val="right" w:leader="dot" w:pos="9628"/>
            </w:tabs>
            <w:rPr>
              <w:noProof/>
            </w:rPr>
          </w:pPr>
          <w:hyperlink w:anchor="_Toc160434279" w:history="1">
            <w:r w:rsidRPr="00FD3BE4">
              <w:rPr>
                <w:rStyle w:val="Hyperlink"/>
                <w:noProof/>
              </w:rPr>
              <w:t>How to avoid these limitations</w:t>
            </w:r>
            <w:r>
              <w:rPr>
                <w:noProof/>
                <w:webHidden/>
              </w:rPr>
              <w:tab/>
            </w:r>
            <w:r>
              <w:rPr>
                <w:noProof/>
                <w:webHidden/>
              </w:rPr>
              <w:fldChar w:fldCharType="begin"/>
            </w:r>
            <w:r>
              <w:rPr>
                <w:noProof/>
                <w:webHidden/>
              </w:rPr>
              <w:instrText xml:space="preserve"> PAGEREF _Toc160434279 \h </w:instrText>
            </w:r>
            <w:r>
              <w:rPr>
                <w:noProof/>
                <w:webHidden/>
              </w:rPr>
            </w:r>
            <w:r>
              <w:rPr>
                <w:noProof/>
                <w:webHidden/>
              </w:rPr>
              <w:fldChar w:fldCharType="separate"/>
            </w:r>
            <w:r>
              <w:rPr>
                <w:noProof/>
                <w:webHidden/>
              </w:rPr>
              <w:t>58</w:t>
            </w:r>
            <w:r>
              <w:rPr>
                <w:noProof/>
                <w:webHidden/>
              </w:rPr>
              <w:fldChar w:fldCharType="end"/>
            </w:r>
          </w:hyperlink>
        </w:p>
        <w:p w14:paraId="29225ABE" w14:textId="7020C398" w:rsidR="00D57A39" w:rsidRDefault="00D57A39">
          <w:pPr>
            <w:pStyle w:val="TOC2"/>
            <w:tabs>
              <w:tab w:val="right" w:leader="dot" w:pos="9628"/>
            </w:tabs>
            <w:rPr>
              <w:noProof/>
            </w:rPr>
          </w:pPr>
          <w:hyperlink w:anchor="_Toc160434280" w:history="1">
            <w:r w:rsidRPr="00FD3BE4">
              <w:rPr>
                <w:rStyle w:val="Hyperlink"/>
                <w:noProof/>
              </w:rPr>
              <w:t>Maintainence</w:t>
            </w:r>
            <w:r>
              <w:rPr>
                <w:noProof/>
                <w:webHidden/>
              </w:rPr>
              <w:tab/>
            </w:r>
            <w:r>
              <w:rPr>
                <w:noProof/>
                <w:webHidden/>
              </w:rPr>
              <w:fldChar w:fldCharType="begin"/>
            </w:r>
            <w:r>
              <w:rPr>
                <w:noProof/>
                <w:webHidden/>
              </w:rPr>
              <w:instrText xml:space="preserve"> PAGEREF _Toc160434280 \h </w:instrText>
            </w:r>
            <w:r>
              <w:rPr>
                <w:noProof/>
                <w:webHidden/>
              </w:rPr>
            </w:r>
            <w:r>
              <w:rPr>
                <w:noProof/>
                <w:webHidden/>
              </w:rPr>
              <w:fldChar w:fldCharType="separate"/>
            </w:r>
            <w:r>
              <w:rPr>
                <w:noProof/>
                <w:webHidden/>
              </w:rPr>
              <w:t>58</w:t>
            </w:r>
            <w:r>
              <w:rPr>
                <w:noProof/>
                <w:webHidden/>
              </w:rPr>
              <w:fldChar w:fldCharType="end"/>
            </w:r>
          </w:hyperlink>
        </w:p>
        <w:p w14:paraId="25FFF3DB" w14:textId="33DF3572" w:rsidR="00D57A39" w:rsidRDefault="00D57A39">
          <w:pPr>
            <w:pStyle w:val="TOC1"/>
            <w:tabs>
              <w:tab w:val="right" w:leader="dot" w:pos="9628"/>
            </w:tabs>
            <w:rPr>
              <w:noProof/>
            </w:rPr>
          </w:pPr>
          <w:hyperlink w:anchor="_Toc160434281" w:history="1">
            <w:r w:rsidRPr="00FD3BE4">
              <w:rPr>
                <w:rStyle w:val="Hyperlink"/>
                <w:noProof/>
              </w:rPr>
              <w:t>Final Code</w:t>
            </w:r>
            <w:r>
              <w:rPr>
                <w:noProof/>
                <w:webHidden/>
              </w:rPr>
              <w:tab/>
            </w:r>
            <w:r>
              <w:rPr>
                <w:noProof/>
                <w:webHidden/>
              </w:rPr>
              <w:fldChar w:fldCharType="begin"/>
            </w:r>
            <w:r>
              <w:rPr>
                <w:noProof/>
                <w:webHidden/>
              </w:rPr>
              <w:instrText xml:space="preserve"> PAGEREF _Toc160434281 \h </w:instrText>
            </w:r>
            <w:r>
              <w:rPr>
                <w:noProof/>
                <w:webHidden/>
              </w:rPr>
            </w:r>
            <w:r>
              <w:rPr>
                <w:noProof/>
                <w:webHidden/>
              </w:rPr>
              <w:fldChar w:fldCharType="separate"/>
            </w:r>
            <w:r>
              <w:rPr>
                <w:noProof/>
                <w:webHidden/>
              </w:rPr>
              <w:t>59</w:t>
            </w:r>
            <w:r>
              <w:rPr>
                <w:noProof/>
                <w:webHidden/>
              </w:rPr>
              <w:fldChar w:fldCharType="end"/>
            </w:r>
          </w:hyperlink>
        </w:p>
        <w:p w14:paraId="673AE150" w14:textId="5D08A969" w:rsidR="00D57A39" w:rsidRDefault="00D57A39">
          <w:pPr>
            <w:pStyle w:val="TOC2"/>
            <w:tabs>
              <w:tab w:val="right" w:leader="dot" w:pos="9628"/>
            </w:tabs>
            <w:rPr>
              <w:noProof/>
            </w:rPr>
          </w:pPr>
          <w:hyperlink w:anchor="_Toc160434282" w:history="1">
            <w:r w:rsidRPr="00FD3BE4">
              <w:rPr>
                <w:rStyle w:val="Hyperlink"/>
                <w:noProof/>
              </w:rPr>
              <w:t>main.py</w:t>
            </w:r>
            <w:r>
              <w:rPr>
                <w:noProof/>
                <w:webHidden/>
              </w:rPr>
              <w:tab/>
            </w:r>
            <w:r>
              <w:rPr>
                <w:noProof/>
                <w:webHidden/>
              </w:rPr>
              <w:fldChar w:fldCharType="begin"/>
            </w:r>
            <w:r>
              <w:rPr>
                <w:noProof/>
                <w:webHidden/>
              </w:rPr>
              <w:instrText xml:space="preserve"> PAGEREF _Toc160434282 \h </w:instrText>
            </w:r>
            <w:r>
              <w:rPr>
                <w:noProof/>
                <w:webHidden/>
              </w:rPr>
            </w:r>
            <w:r>
              <w:rPr>
                <w:noProof/>
                <w:webHidden/>
              </w:rPr>
              <w:fldChar w:fldCharType="separate"/>
            </w:r>
            <w:r>
              <w:rPr>
                <w:noProof/>
                <w:webHidden/>
              </w:rPr>
              <w:t>59</w:t>
            </w:r>
            <w:r>
              <w:rPr>
                <w:noProof/>
                <w:webHidden/>
              </w:rPr>
              <w:fldChar w:fldCharType="end"/>
            </w:r>
          </w:hyperlink>
        </w:p>
        <w:p w14:paraId="58E2A236" w14:textId="02DF2415" w:rsidR="00D57A39" w:rsidRDefault="00D57A39">
          <w:pPr>
            <w:pStyle w:val="TOC2"/>
            <w:tabs>
              <w:tab w:val="right" w:leader="dot" w:pos="9628"/>
            </w:tabs>
            <w:rPr>
              <w:noProof/>
            </w:rPr>
          </w:pPr>
          <w:hyperlink w:anchor="_Toc160434283" w:history="1">
            <w:r w:rsidRPr="00FD3BE4">
              <w:rPr>
                <w:rStyle w:val="Hyperlink"/>
                <w:noProof/>
              </w:rPr>
              <w:t>game.py</w:t>
            </w:r>
            <w:r>
              <w:rPr>
                <w:noProof/>
                <w:webHidden/>
              </w:rPr>
              <w:tab/>
            </w:r>
            <w:r>
              <w:rPr>
                <w:noProof/>
                <w:webHidden/>
              </w:rPr>
              <w:fldChar w:fldCharType="begin"/>
            </w:r>
            <w:r>
              <w:rPr>
                <w:noProof/>
                <w:webHidden/>
              </w:rPr>
              <w:instrText xml:space="preserve"> PAGEREF _Toc160434283 \h </w:instrText>
            </w:r>
            <w:r>
              <w:rPr>
                <w:noProof/>
                <w:webHidden/>
              </w:rPr>
            </w:r>
            <w:r>
              <w:rPr>
                <w:noProof/>
                <w:webHidden/>
              </w:rPr>
              <w:fldChar w:fldCharType="separate"/>
            </w:r>
            <w:r>
              <w:rPr>
                <w:noProof/>
                <w:webHidden/>
              </w:rPr>
              <w:t>60</w:t>
            </w:r>
            <w:r>
              <w:rPr>
                <w:noProof/>
                <w:webHidden/>
              </w:rPr>
              <w:fldChar w:fldCharType="end"/>
            </w:r>
          </w:hyperlink>
        </w:p>
        <w:p w14:paraId="0975DDE4" w14:textId="00CE08BF" w:rsidR="00D57A39" w:rsidRDefault="00D57A39">
          <w:pPr>
            <w:pStyle w:val="TOC2"/>
            <w:tabs>
              <w:tab w:val="right" w:leader="dot" w:pos="9628"/>
            </w:tabs>
            <w:rPr>
              <w:noProof/>
            </w:rPr>
          </w:pPr>
          <w:hyperlink w:anchor="_Toc160434284" w:history="1">
            <w:r w:rsidRPr="00FD3BE4">
              <w:rPr>
                <w:rStyle w:val="Hyperlink"/>
                <w:noProof/>
              </w:rPr>
              <w:t>player.py</w:t>
            </w:r>
            <w:r>
              <w:rPr>
                <w:noProof/>
                <w:webHidden/>
              </w:rPr>
              <w:tab/>
            </w:r>
            <w:r>
              <w:rPr>
                <w:noProof/>
                <w:webHidden/>
              </w:rPr>
              <w:fldChar w:fldCharType="begin"/>
            </w:r>
            <w:r>
              <w:rPr>
                <w:noProof/>
                <w:webHidden/>
              </w:rPr>
              <w:instrText xml:space="preserve"> PAGEREF _Toc160434284 \h </w:instrText>
            </w:r>
            <w:r>
              <w:rPr>
                <w:noProof/>
                <w:webHidden/>
              </w:rPr>
            </w:r>
            <w:r>
              <w:rPr>
                <w:noProof/>
                <w:webHidden/>
              </w:rPr>
              <w:fldChar w:fldCharType="separate"/>
            </w:r>
            <w:r>
              <w:rPr>
                <w:noProof/>
                <w:webHidden/>
              </w:rPr>
              <w:t>65</w:t>
            </w:r>
            <w:r>
              <w:rPr>
                <w:noProof/>
                <w:webHidden/>
              </w:rPr>
              <w:fldChar w:fldCharType="end"/>
            </w:r>
          </w:hyperlink>
        </w:p>
        <w:p w14:paraId="09CE395D" w14:textId="5D71D98F" w:rsidR="00D57A39" w:rsidRDefault="00D57A39">
          <w:pPr>
            <w:pStyle w:val="TOC2"/>
            <w:tabs>
              <w:tab w:val="right" w:leader="dot" w:pos="9628"/>
            </w:tabs>
            <w:rPr>
              <w:noProof/>
            </w:rPr>
          </w:pPr>
          <w:hyperlink w:anchor="_Toc160434285" w:history="1">
            <w:r w:rsidRPr="00FD3BE4">
              <w:rPr>
                <w:rStyle w:val="Hyperlink"/>
                <w:noProof/>
              </w:rPr>
              <w:t>level.py</w:t>
            </w:r>
            <w:r>
              <w:rPr>
                <w:noProof/>
                <w:webHidden/>
              </w:rPr>
              <w:tab/>
            </w:r>
            <w:r>
              <w:rPr>
                <w:noProof/>
                <w:webHidden/>
              </w:rPr>
              <w:fldChar w:fldCharType="begin"/>
            </w:r>
            <w:r>
              <w:rPr>
                <w:noProof/>
                <w:webHidden/>
              </w:rPr>
              <w:instrText xml:space="preserve"> PAGEREF _Toc160434285 \h </w:instrText>
            </w:r>
            <w:r>
              <w:rPr>
                <w:noProof/>
                <w:webHidden/>
              </w:rPr>
            </w:r>
            <w:r>
              <w:rPr>
                <w:noProof/>
                <w:webHidden/>
              </w:rPr>
              <w:fldChar w:fldCharType="separate"/>
            </w:r>
            <w:r>
              <w:rPr>
                <w:noProof/>
                <w:webHidden/>
              </w:rPr>
              <w:t>70</w:t>
            </w:r>
            <w:r>
              <w:rPr>
                <w:noProof/>
                <w:webHidden/>
              </w:rPr>
              <w:fldChar w:fldCharType="end"/>
            </w:r>
          </w:hyperlink>
        </w:p>
        <w:p w14:paraId="477B6DD7" w14:textId="35A37499" w:rsidR="00D57A39" w:rsidRDefault="00D57A39">
          <w:pPr>
            <w:pStyle w:val="TOC2"/>
            <w:tabs>
              <w:tab w:val="right" w:leader="dot" w:pos="9628"/>
            </w:tabs>
            <w:rPr>
              <w:noProof/>
            </w:rPr>
          </w:pPr>
          <w:hyperlink w:anchor="_Toc160434286" w:history="1">
            <w:r w:rsidRPr="00FD3BE4">
              <w:rPr>
                <w:rStyle w:val="Hyperlink"/>
                <w:noProof/>
              </w:rPr>
              <w:t>tile.py</w:t>
            </w:r>
            <w:r>
              <w:rPr>
                <w:noProof/>
                <w:webHidden/>
              </w:rPr>
              <w:tab/>
            </w:r>
            <w:r>
              <w:rPr>
                <w:noProof/>
                <w:webHidden/>
              </w:rPr>
              <w:fldChar w:fldCharType="begin"/>
            </w:r>
            <w:r>
              <w:rPr>
                <w:noProof/>
                <w:webHidden/>
              </w:rPr>
              <w:instrText xml:space="preserve"> PAGEREF _Toc160434286 \h </w:instrText>
            </w:r>
            <w:r>
              <w:rPr>
                <w:noProof/>
                <w:webHidden/>
              </w:rPr>
            </w:r>
            <w:r>
              <w:rPr>
                <w:noProof/>
                <w:webHidden/>
              </w:rPr>
              <w:fldChar w:fldCharType="separate"/>
            </w:r>
            <w:r>
              <w:rPr>
                <w:noProof/>
                <w:webHidden/>
              </w:rPr>
              <w:t>70</w:t>
            </w:r>
            <w:r>
              <w:rPr>
                <w:noProof/>
                <w:webHidden/>
              </w:rPr>
              <w:fldChar w:fldCharType="end"/>
            </w:r>
          </w:hyperlink>
        </w:p>
        <w:p w14:paraId="6531AEC4" w14:textId="41A052B0" w:rsidR="00D57A39" w:rsidRDefault="00D57A39">
          <w:pPr>
            <w:pStyle w:val="TOC2"/>
            <w:tabs>
              <w:tab w:val="right" w:leader="dot" w:pos="9628"/>
            </w:tabs>
            <w:rPr>
              <w:noProof/>
            </w:rPr>
          </w:pPr>
          <w:hyperlink w:anchor="_Toc160434287" w:history="1">
            <w:r w:rsidRPr="00FD3BE4">
              <w:rPr>
                <w:rStyle w:val="Hyperlink"/>
                <w:noProof/>
              </w:rPr>
              <w:t>spawners.py</w:t>
            </w:r>
            <w:r>
              <w:rPr>
                <w:noProof/>
                <w:webHidden/>
              </w:rPr>
              <w:tab/>
            </w:r>
            <w:r>
              <w:rPr>
                <w:noProof/>
                <w:webHidden/>
              </w:rPr>
              <w:fldChar w:fldCharType="begin"/>
            </w:r>
            <w:r>
              <w:rPr>
                <w:noProof/>
                <w:webHidden/>
              </w:rPr>
              <w:instrText xml:space="preserve"> PAGEREF _Toc160434287 \h </w:instrText>
            </w:r>
            <w:r>
              <w:rPr>
                <w:noProof/>
                <w:webHidden/>
              </w:rPr>
            </w:r>
            <w:r>
              <w:rPr>
                <w:noProof/>
                <w:webHidden/>
              </w:rPr>
              <w:fldChar w:fldCharType="separate"/>
            </w:r>
            <w:r>
              <w:rPr>
                <w:noProof/>
                <w:webHidden/>
              </w:rPr>
              <w:t>71</w:t>
            </w:r>
            <w:r>
              <w:rPr>
                <w:noProof/>
                <w:webHidden/>
              </w:rPr>
              <w:fldChar w:fldCharType="end"/>
            </w:r>
          </w:hyperlink>
        </w:p>
        <w:p w14:paraId="3E0A70FE" w14:textId="2FB64C29" w:rsidR="00D57A39" w:rsidRDefault="00D57A39">
          <w:pPr>
            <w:pStyle w:val="TOC2"/>
            <w:tabs>
              <w:tab w:val="right" w:leader="dot" w:pos="9628"/>
            </w:tabs>
            <w:rPr>
              <w:noProof/>
            </w:rPr>
          </w:pPr>
          <w:hyperlink w:anchor="_Toc160434288" w:history="1">
            <w:r w:rsidRPr="00FD3BE4">
              <w:rPr>
                <w:rStyle w:val="Hyperlink"/>
                <w:noProof/>
              </w:rPr>
              <w:t>bullet.py</w:t>
            </w:r>
            <w:r>
              <w:rPr>
                <w:noProof/>
                <w:webHidden/>
              </w:rPr>
              <w:tab/>
            </w:r>
            <w:r>
              <w:rPr>
                <w:noProof/>
                <w:webHidden/>
              </w:rPr>
              <w:fldChar w:fldCharType="begin"/>
            </w:r>
            <w:r>
              <w:rPr>
                <w:noProof/>
                <w:webHidden/>
              </w:rPr>
              <w:instrText xml:space="preserve"> PAGEREF _Toc160434288 \h </w:instrText>
            </w:r>
            <w:r>
              <w:rPr>
                <w:noProof/>
                <w:webHidden/>
              </w:rPr>
            </w:r>
            <w:r>
              <w:rPr>
                <w:noProof/>
                <w:webHidden/>
              </w:rPr>
              <w:fldChar w:fldCharType="separate"/>
            </w:r>
            <w:r>
              <w:rPr>
                <w:noProof/>
                <w:webHidden/>
              </w:rPr>
              <w:t>72</w:t>
            </w:r>
            <w:r>
              <w:rPr>
                <w:noProof/>
                <w:webHidden/>
              </w:rPr>
              <w:fldChar w:fldCharType="end"/>
            </w:r>
          </w:hyperlink>
        </w:p>
        <w:p w14:paraId="319D874F" w14:textId="44877AAA" w:rsidR="00D57A39" w:rsidRDefault="00D57A39">
          <w:pPr>
            <w:pStyle w:val="TOC2"/>
            <w:tabs>
              <w:tab w:val="right" w:leader="dot" w:pos="9628"/>
            </w:tabs>
            <w:rPr>
              <w:noProof/>
            </w:rPr>
          </w:pPr>
          <w:hyperlink w:anchor="_Toc160434289" w:history="1">
            <w:r w:rsidRPr="00FD3BE4">
              <w:rPr>
                <w:rStyle w:val="Hyperlink"/>
                <w:noProof/>
              </w:rPr>
              <w:t>weapon.py</w:t>
            </w:r>
            <w:r>
              <w:rPr>
                <w:noProof/>
                <w:webHidden/>
              </w:rPr>
              <w:tab/>
            </w:r>
            <w:r>
              <w:rPr>
                <w:noProof/>
                <w:webHidden/>
              </w:rPr>
              <w:fldChar w:fldCharType="begin"/>
            </w:r>
            <w:r>
              <w:rPr>
                <w:noProof/>
                <w:webHidden/>
              </w:rPr>
              <w:instrText xml:space="preserve"> PAGEREF _Toc160434289 \h </w:instrText>
            </w:r>
            <w:r>
              <w:rPr>
                <w:noProof/>
                <w:webHidden/>
              </w:rPr>
            </w:r>
            <w:r>
              <w:rPr>
                <w:noProof/>
                <w:webHidden/>
              </w:rPr>
              <w:fldChar w:fldCharType="separate"/>
            </w:r>
            <w:r>
              <w:rPr>
                <w:noProof/>
                <w:webHidden/>
              </w:rPr>
              <w:t>72</w:t>
            </w:r>
            <w:r>
              <w:rPr>
                <w:noProof/>
                <w:webHidden/>
              </w:rPr>
              <w:fldChar w:fldCharType="end"/>
            </w:r>
          </w:hyperlink>
        </w:p>
        <w:p w14:paraId="035C9CAC" w14:textId="0CD5AA8A" w:rsidR="00D57A39" w:rsidRDefault="00D57A39">
          <w:pPr>
            <w:pStyle w:val="TOC2"/>
            <w:tabs>
              <w:tab w:val="right" w:leader="dot" w:pos="9628"/>
            </w:tabs>
            <w:rPr>
              <w:noProof/>
            </w:rPr>
          </w:pPr>
          <w:hyperlink w:anchor="_Toc160434290" w:history="1">
            <w:r w:rsidRPr="00FD3BE4">
              <w:rPr>
                <w:rStyle w:val="Hyperlink"/>
                <w:noProof/>
              </w:rPr>
              <w:t>weapons.py</w:t>
            </w:r>
            <w:r>
              <w:rPr>
                <w:noProof/>
                <w:webHidden/>
              </w:rPr>
              <w:tab/>
            </w:r>
            <w:r>
              <w:rPr>
                <w:noProof/>
                <w:webHidden/>
              </w:rPr>
              <w:fldChar w:fldCharType="begin"/>
            </w:r>
            <w:r>
              <w:rPr>
                <w:noProof/>
                <w:webHidden/>
              </w:rPr>
              <w:instrText xml:space="preserve"> PAGEREF _Toc160434290 \h </w:instrText>
            </w:r>
            <w:r>
              <w:rPr>
                <w:noProof/>
                <w:webHidden/>
              </w:rPr>
            </w:r>
            <w:r>
              <w:rPr>
                <w:noProof/>
                <w:webHidden/>
              </w:rPr>
              <w:fldChar w:fldCharType="separate"/>
            </w:r>
            <w:r>
              <w:rPr>
                <w:noProof/>
                <w:webHidden/>
              </w:rPr>
              <w:t>73</w:t>
            </w:r>
            <w:r>
              <w:rPr>
                <w:noProof/>
                <w:webHidden/>
              </w:rPr>
              <w:fldChar w:fldCharType="end"/>
            </w:r>
          </w:hyperlink>
        </w:p>
        <w:p w14:paraId="12F32417" w14:textId="3516CA64" w:rsidR="00D57A39" w:rsidRDefault="00D57A39">
          <w:pPr>
            <w:pStyle w:val="TOC2"/>
            <w:tabs>
              <w:tab w:val="right" w:leader="dot" w:pos="9628"/>
            </w:tabs>
            <w:rPr>
              <w:noProof/>
            </w:rPr>
          </w:pPr>
          <w:hyperlink w:anchor="_Toc160434291" w:history="1">
            <w:r w:rsidRPr="00FD3BE4">
              <w:rPr>
                <w:rStyle w:val="Hyperlink"/>
                <w:noProof/>
              </w:rPr>
              <w:t>constants.py</w:t>
            </w:r>
            <w:r>
              <w:rPr>
                <w:noProof/>
                <w:webHidden/>
              </w:rPr>
              <w:tab/>
            </w:r>
            <w:r>
              <w:rPr>
                <w:noProof/>
                <w:webHidden/>
              </w:rPr>
              <w:fldChar w:fldCharType="begin"/>
            </w:r>
            <w:r>
              <w:rPr>
                <w:noProof/>
                <w:webHidden/>
              </w:rPr>
              <w:instrText xml:space="preserve"> PAGEREF _Toc160434291 \h </w:instrText>
            </w:r>
            <w:r>
              <w:rPr>
                <w:noProof/>
                <w:webHidden/>
              </w:rPr>
            </w:r>
            <w:r>
              <w:rPr>
                <w:noProof/>
                <w:webHidden/>
              </w:rPr>
              <w:fldChar w:fldCharType="separate"/>
            </w:r>
            <w:r>
              <w:rPr>
                <w:noProof/>
                <w:webHidden/>
              </w:rPr>
              <w:t>73</w:t>
            </w:r>
            <w:r>
              <w:rPr>
                <w:noProof/>
                <w:webHidden/>
              </w:rPr>
              <w:fldChar w:fldCharType="end"/>
            </w:r>
          </w:hyperlink>
        </w:p>
        <w:p w14:paraId="14BC4346" w14:textId="3010339E" w:rsidR="00D57A39" w:rsidRDefault="00D57A39">
          <w:pPr>
            <w:pStyle w:val="TOC2"/>
            <w:tabs>
              <w:tab w:val="right" w:leader="dot" w:pos="9628"/>
            </w:tabs>
            <w:rPr>
              <w:noProof/>
            </w:rPr>
          </w:pPr>
          <w:hyperlink w:anchor="_Toc160434292" w:history="1">
            <w:r w:rsidRPr="00FD3BE4">
              <w:rPr>
                <w:rStyle w:val="Hyperlink"/>
                <w:noProof/>
              </w:rPr>
              <w:t>dependencies.py</w:t>
            </w:r>
            <w:r>
              <w:rPr>
                <w:noProof/>
                <w:webHidden/>
              </w:rPr>
              <w:tab/>
            </w:r>
            <w:r>
              <w:rPr>
                <w:noProof/>
                <w:webHidden/>
              </w:rPr>
              <w:fldChar w:fldCharType="begin"/>
            </w:r>
            <w:r>
              <w:rPr>
                <w:noProof/>
                <w:webHidden/>
              </w:rPr>
              <w:instrText xml:space="preserve"> PAGEREF _Toc160434292 \h </w:instrText>
            </w:r>
            <w:r>
              <w:rPr>
                <w:noProof/>
                <w:webHidden/>
              </w:rPr>
            </w:r>
            <w:r>
              <w:rPr>
                <w:noProof/>
                <w:webHidden/>
              </w:rPr>
              <w:fldChar w:fldCharType="separate"/>
            </w:r>
            <w:r>
              <w:rPr>
                <w:noProof/>
                <w:webHidden/>
              </w:rPr>
              <w:t>73</w:t>
            </w:r>
            <w:r>
              <w:rPr>
                <w:noProof/>
                <w:webHidden/>
              </w:rPr>
              <w:fldChar w:fldCharType="end"/>
            </w:r>
          </w:hyperlink>
        </w:p>
        <w:p w14:paraId="156DA1C2" w14:textId="63D374CB" w:rsidR="00D57A39" w:rsidRDefault="00D57A39">
          <w:pPr>
            <w:pStyle w:val="TOC1"/>
            <w:tabs>
              <w:tab w:val="right" w:leader="dot" w:pos="9628"/>
            </w:tabs>
            <w:rPr>
              <w:noProof/>
            </w:rPr>
          </w:pPr>
          <w:hyperlink w:anchor="_Toc160434293" w:history="1">
            <w:r w:rsidRPr="00FD3BE4">
              <w:rPr>
                <w:rStyle w:val="Hyperlink"/>
                <w:noProof/>
              </w:rPr>
              <w:t>Bibliography</w:t>
            </w:r>
            <w:r>
              <w:rPr>
                <w:noProof/>
                <w:webHidden/>
              </w:rPr>
              <w:tab/>
            </w:r>
            <w:r>
              <w:rPr>
                <w:noProof/>
                <w:webHidden/>
              </w:rPr>
              <w:fldChar w:fldCharType="begin"/>
            </w:r>
            <w:r>
              <w:rPr>
                <w:noProof/>
                <w:webHidden/>
              </w:rPr>
              <w:instrText xml:space="preserve"> PAGEREF _Toc160434293 \h </w:instrText>
            </w:r>
            <w:r>
              <w:rPr>
                <w:noProof/>
                <w:webHidden/>
              </w:rPr>
            </w:r>
            <w:r>
              <w:rPr>
                <w:noProof/>
                <w:webHidden/>
              </w:rPr>
              <w:fldChar w:fldCharType="separate"/>
            </w:r>
            <w:r>
              <w:rPr>
                <w:noProof/>
                <w:webHidden/>
              </w:rPr>
              <w:t>74</w:t>
            </w:r>
            <w:r>
              <w:rPr>
                <w:noProof/>
                <w:webHidden/>
              </w:rPr>
              <w:fldChar w:fldCharType="end"/>
            </w:r>
          </w:hyperlink>
        </w:p>
        <w:p w14:paraId="2A4E8659" w14:textId="423468E9" w:rsidR="00D57A39" w:rsidRDefault="00D57A39">
          <w:r>
            <w:rPr>
              <w:b/>
              <w:bCs/>
              <w:noProof/>
            </w:rPr>
            <w:fldChar w:fldCharType="end"/>
          </w:r>
        </w:p>
      </w:sdtContent>
    </w:sdt>
    <w:p w14:paraId="1C25BCB5" w14:textId="4C7A5C08" w:rsidR="007E5E5F" w:rsidRDefault="007E5E5F" w:rsidP="00D57A39">
      <w:pPr>
        <w:pStyle w:val="Heading2"/>
      </w:pPr>
    </w:p>
    <w:p w14:paraId="5A02847E" w14:textId="2DA1C724" w:rsidR="00DA0B8E" w:rsidRDefault="00DA0B8E" w:rsidP="00947A92">
      <w:r>
        <w:tab/>
      </w:r>
    </w:p>
    <w:p w14:paraId="7F67346B" w14:textId="47EDD434" w:rsidR="00D42EF0" w:rsidRDefault="00D42EF0" w:rsidP="00947A92"/>
    <w:p w14:paraId="322433A5" w14:textId="4D254E9E" w:rsidR="002A70E5" w:rsidRDefault="00000000" w:rsidP="00947A92">
      <w:pPr>
        <w:pStyle w:val="Heading1"/>
      </w:pPr>
      <w:bookmarkStart w:id="0" w:name="_Toc160434163"/>
      <w:r>
        <w:t>Analysis</w:t>
      </w:r>
      <w:bookmarkEnd w:id="0"/>
    </w:p>
    <w:p w14:paraId="7112BB42" w14:textId="6DA74846" w:rsidR="00D63CF3" w:rsidRPr="005004B7" w:rsidRDefault="00D63CF3" w:rsidP="00D63CF3">
      <w:pPr>
        <w:pStyle w:val="Heading2"/>
        <w:rPr>
          <w:rFonts w:hint="eastAsia"/>
        </w:rPr>
      </w:pPr>
      <w:bookmarkStart w:id="1" w:name="_Toc160434164"/>
      <w:r w:rsidRPr="005004B7">
        <w:t xml:space="preserve">Problem </w:t>
      </w:r>
      <w:r w:rsidR="00C22553">
        <w:t>s</w:t>
      </w:r>
      <w:r w:rsidRPr="005004B7">
        <w:t>pecification</w:t>
      </w:r>
      <w:bookmarkEnd w:id="1"/>
    </w:p>
    <w:p w14:paraId="5767FB27" w14:textId="54CAFB0A" w:rsidR="00E35D2B" w:rsidRDefault="004B355D" w:rsidP="00D63CF3">
      <w:r>
        <w:t>There was a request from a group of college students for a</w:t>
      </w:r>
      <w:r w:rsidR="004208A2">
        <w:t xml:space="preserve"> </w:t>
      </w:r>
      <w:r>
        <w:t>recreational game to play after</w:t>
      </w:r>
      <w:r w:rsidR="004208A2">
        <w:t xml:space="preserve"> college together. </w:t>
      </w:r>
      <w:r>
        <w:t xml:space="preserve">Within the request the game should be developed to be </w:t>
      </w:r>
      <w:r w:rsidR="004208A2">
        <w:t xml:space="preserve">easy to pick up </w:t>
      </w:r>
      <w:r>
        <w:t>and a local multiplayer dimension</w:t>
      </w:r>
      <w:r w:rsidR="004208A2">
        <w:t xml:space="preserve">. </w:t>
      </w:r>
      <w:r>
        <w:t xml:space="preserve">The game </w:t>
      </w:r>
      <w:r w:rsidR="004208A2">
        <w:t xml:space="preserve"> should also be non-competitive so that all players e</w:t>
      </w:r>
      <w:r w:rsidR="00D9192F">
        <w:t xml:space="preserve"> </w:t>
      </w:r>
      <w:r w:rsidR="004208A2">
        <w:t>njoy the game</w:t>
      </w:r>
      <w:r w:rsidR="00E35D2B">
        <w:t xml:space="preserve"> and so that some players who are </w:t>
      </w:r>
      <w:r w:rsidR="003C778A">
        <w:t>less skilled</w:t>
      </w:r>
      <w:r w:rsidR="00E35D2B">
        <w:t xml:space="preserve"> win </w:t>
      </w:r>
      <w:r w:rsidR="003C778A">
        <w:t>rounds</w:t>
      </w:r>
      <w:r w:rsidR="00E35D2B">
        <w:t xml:space="preserve"> as well</w:t>
      </w:r>
      <w:r w:rsidR="003C778A">
        <w:t xml:space="preserve"> as the highly skilled players</w:t>
      </w:r>
      <w:r w:rsidR="00E35D2B">
        <w:t>.</w:t>
      </w:r>
      <w:r w:rsidR="003C778A">
        <w:t xml:space="preserve"> This will ensure that players gain the </w:t>
      </w:r>
      <w:r>
        <w:t>greatest</w:t>
      </w:r>
      <w:r w:rsidR="003C778A">
        <w:t xml:space="preserve"> amount of satisfaction overall.</w:t>
      </w:r>
      <w:r>
        <w:t xml:space="preserve"> Furthermore, I have set out to include destruction of the enviroment as part of the games core mechanics. </w:t>
      </w:r>
    </w:p>
    <w:p w14:paraId="1A9C165D" w14:textId="77777777" w:rsidR="00D63CF3" w:rsidRPr="00D63CF3" w:rsidRDefault="00D63CF3" w:rsidP="00D63CF3">
      <w:pPr>
        <w:pStyle w:val="Textbody"/>
      </w:pPr>
    </w:p>
    <w:p w14:paraId="31DE073A" w14:textId="77777777" w:rsidR="002A70E5" w:rsidRDefault="00000000" w:rsidP="00495650">
      <w:pPr>
        <w:pStyle w:val="Heading2"/>
        <w:rPr>
          <w:rFonts w:hint="eastAsia"/>
        </w:rPr>
      </w:pPr>
      <w:bookmarkStart w:id="2" w:name="_Toc160434165"/>
      <w:r>
        <w:t>Stakeholders</w:t>
      </w:r>
      <w:bookmarkEnd w:id="2"/>
    </w:p>
    <w:p w14:paraId="4D4DE3C5" w14:textId="14790A74" w:rsidR="00D63CF3" w:rsidRDefault="00D63CF3" w:rsidP="00D63CF3">
      <w:pPr>
        <w:pStyle w:val="Heading3"/>
      </w:pPr>
      <w:bookmarkStart w:id="3" w:name="_Toc160434166"/>
      <w:r>
        <w:t>Identifying the Target Market Group</w:t>
      </w:r>
      <w:bookmarkEnd w:id="3"/>
    </w:p>
    <w:p w14:paraId="52950ED1" w14:textId="259EBA50" w:rsidR="00D63CF3" w:rsidRDefault="00D63CF3" w:rsidP="00D63CF3">
      <w:r>
        <w:t xml:space="preserve">The game I intend to make will likely contain no gore but will contain cartoon violence. For this reason the game will likely get a PEGI 7 rating which is the </w:t>
      </w:r>
      <w:r>
        <w:lastRenderedPageBreak/>
        <w:t>same rating that stick fight (one of the games I researched)</w:t>
      </w:r>
      <w:r w:rsidR="00DC72E3">
        <w:t xml:space="preserve"> was given</w:t>
      </w:r>
      <w:r>
        <w:t xml:space="preserve">. This means that I can target my game towards children which increases my TMG. The main group to benefit would be people under 25 e.g. young adults and children. </w:t>
      </w:r>
      <w:r w:rsidR="00DC72E3">
        <w:t>This is beneficial as a large amount of young people regularly play games (in the uk 78% of 16-24 year olds play video games [source:</w:t>
      </w:r>
      <w:r w:rsidR="00E60226">
        <w:t xml:space="preserve"> </w:t>
      </w:r>
      <w:hyperlink r:id="rId8" w:anchor="statisticContainer" w:history="1">
        <w:r w:rsidR="00E60226" w:rsidRPr="00E60226">
          <w:rPr>
            <w:rStyle w:val="Hyperlink"/>
          </w:rPr>
          <w:t>statista</w:t>
        </w:r>
      </w:hyperlink>
      <w:r w:rsidR="00DC72E3">
        <w:t>])</w:t>
      </w:r>
      <w:r w:rsidR="00E60226">
        <w:t xml:space="preserve">. </w:t>
      </w:r>
    </w:p>
    <w:p w14:paraId="111898AB" w14:textId="77777777" w:rsidR="005004B7" w:rsidRDefault="005004B7" w:rsidP="00495650"/>
    <w:p w14:paraId="6A7A3C95" w14:textId="77777777" w:rsidR="002A70E5" w:rsidRDefault="00000000" w:rsidP="00495650">
      <w:pPr>
        <w:pStyle w:val="Heading3"/>
        <w:rPr>
          <w:rFonts w:eastAsia="Times New Roman"/>
        </w:rPr>
      </w:pPr>
      <w:bookmarkStart w:id="4" w:name="_Toc160434167"/>
      <w:r>
        <w:rPr>
          <w:rFonts w:eastAsia="Times New Roman"/>
        </w:rPr>
        <w:t>Users</w:t>
      </w:r>
      <w:bookmarkEnd w:id="4"/>
    </w:p>
    <w:p w14:paraId="6E7310BE" w14:textId="4FFEDC73" w:rsidR="002A70E5" w:rsidRDefault="00000000" w:rsidP="00495650">
      <w:r>
        <w:t xml:space="preserve">The main group to benefit from the game are going to be the players. </w:t>
      </w:r>
      <w:r w:rsidR="00A74A3B">
        <w:t xml:space="preserve">They will gain happiness and enjoyment from the game. </w:t>
      </w:r>
      <w:r>
        <w:t xml:space="preserve">Players will be a diverse group of users. They will likely already have some experience of how games work. This means an in depth tutorial on how to use a controller is not necessary, however controls for the game should be similar to other games the users have played as this will avoid a long learning curve for the player which maximises the time they have enjoying the </w:t>
      </w:r>
      <w:r w:rsidR="00955E33">
        <w:t>game and minimises the amount of players that give up on the game early on. This is especially important if the game is sold on steam as steam has a 2 hour of gameplay refund policy</w:t>
      </w:r>
      <w:r>
        <w:t>. A screen should be shown when the player first opens the game which describes what the controls are briefly. Controls should be easy to change and sensitivity should be easy to change.</w:t>
      </w:r>
    </w:p>
    <w:p w14:paraId="444E1D27" w14:textId="77777777" w:rsidR="00495650" w:rsidRDefault="00495650">
      <w:pPr>
        <w:pStyle w:val="Standard"/>
      </w:pPr>
    </w:p>
    <w:p w14:paraId="4F564973" w14:textId="6E650E6D" w:rsidR="002A70E5" w:rsidRDefault="00000000" w:rsidP="00495650">
      <w:pPr>
        <w:pStyle w:val="Heading3"/>
        <w:rPr>
          <w:rFonts w:eastAsia="Times New Roman"/>
        </w:rPr>
      </w:pPr>
      <w:bookmarkStart w:id="5" w:name="_Toc160434168"/>
      <w:r>
        <w:rPr>
          <w:rFonts w:eastAsia="Times New Roman"/>
        </w:rPr>
        <w:t xml:space="preserve">Accessibility for </w:t>
      </w:r>
      <w:r w:rsidR="00C22553">
        <w:rPr>
          <w:rFonts w:eastAsia="Times New Roman"/>
        </w:rPr>
        <w:t>d</w:t>
      </w:r>
      <w:r>
        <w:rPr>
          <w:rFonts w:eastAsia="Times New Roman"/>
        </w:rPr>
        <w:t xml:space="preserve">ifferent </w:t>
      </w:r>
      <w:r w:rsidR="00C22553">
        <w:rPr>
          <w:rFonts w:eastAsia="Times New Roman"/>
        </w:rPr>
        <w:t>u</w:t>
      </w:r>
      <w:r>
        <w:rPr>
          <w:rFonts w:eastAsia="Times New Roman"/>
        </w:rPr>
        <w:t>sers</w:t>
      </w:r>
      <w:bookmarkEnd w:id="5"/>
    </w:p>
    <w:p w14:paraId="3C4CA781" w14:textId="4DB8CAAD" w:rsidR="002A70E5" w:rsidRDefault="00000000" w:rsidP="00495650">
      <w:r>
        <w:t xml:space="preserve">The game should be usable with many types of controllers including those for people with disabilities. It </w:t>
      </w:r>
      <w:r w:rsidR="000C3673">
        <w:t>should also have</w:t>
      </w:r>
      <w:r>
        <w:t xml:space="preserve"> support for mouse and keyboard as not all players will have access to a controller. options to change colours to make use of the game for colour blind users should be implemented and differences between colours should not be the only </w:t>
      </w:r>
      <w:r w:rsidR="000C3673">
        <w:t>difference between</w:t>
      </w:r>
      <w:r>
        <w:t xml:space="preserve"> two items e.g. different guns should have different shapes and different colours.</w:t>
      </w:r>
    </w:p>
    <w:p w14:paraId="63C2DAD3" w14:textId="77777777" w:rsidR="002A70E5" w:rsidRDefault="00000000" w:rsidP="00495650">
      <w:r>
        <w:t>Users who do not speak english should be considered so easy methods of choosing language should be implemented even if different languages are not added at the time. This will make further improvements to the game easier in the future.</w:t>
      </w:r>
    </w:p>
    <w:p w14:paraId="13E4CF29" w14:textId="77777777" w:rsidR="002A70E5" w:rsidRDefault="002A70E5">
      <w:pPr>
        <w:pStyle w:val="Standard"/>
      </w:pPr>
    </w:p>
    <w:p w14:paraId="0A23BE8A" w14:textId="096733C6" w:rsidR="0045792C" w:rsidRDefault="0045792C" w:rsidP="00D228B3">
      <w:pPr>
        <w:pStyle w:val="Heading3"/>
      </w:pPr>
      <w:bookmarkStart w:id="6" w:name="_Toc160434169"/>
      <w:r>
        <w:t>My sample</w:t>
      </w:r>
      <w:r w:rsidR="00D228B3">
        <w:t xml:space="preserve"> of the TMG</w:t>
      </w:r>
      <w:bookmarkEnd w:id="6"/>
    </w:p>
    <w:p w14:paraId="0542E5E2" w14:textId="491A4A10" w:rsidR="0045792C" w:rsidRPr="0045792C" w:rsidRDefault="0045792C" w:rsidP="0045792C">
      <w:r>
        <w:t xml:space="preserve">My sample of the TMG is some of the students within my computer science class. They are familiar with computer games. In particular I </w:t>
      </w:r>
      <w:r w:rsidR="00F652C8">
        <w:t xml:space="preserve">will be </w:t>
      </w:r>
      <w:r>
        <w:t>intervie</w:t>
      </w:r>
      <w:r w:rsidR="00F652C8">
        <w:t xml:space="preserve">wing </w:t>
      </w:r>
      <w:r>
        <w:t xml:space="preserve">George Fox and Matthew Stead throughout the project. </w:t>
      </w:r>
      <w:r w:rsidR="00F652C8">
        <w:t xml:space="preserve">I will also be using a larger sample for a form. </w:t>
      </w:r>
    </w:p>
    <w:p w14:paraId="4BEC1543" w14:textId="77777777" w:rsidR="002A70E5" w:rsidRDefault="00000000" w:rsidP="00495650">
      <w:pPr>
        <w:pStyle w:val="Heading2"/>
        <w:rPr>
          <w:rFonts w:hint="eastAsia"/>
        </w:rPr>
      </w:pPr>
      <w:bookmarkStart w:id="7" w:name="_Toc160434170"/>
      <w:r>
        <w:lastRenderedPageBreak/>
        <w:t>Why is it suited to a computational solutions</w:t>
      </w:r>
      <w:bookmarkEnd w:id="7"/>
    </w:p>
    <w:p w14:paraId="3AF87C1D" w14:textId="7A42DF76" w:rsidR="002A70E5" w:rsidRDefault="000E68BC" w:rsidP="00495650">
      <w:r>
        <w:t xml:space="preserve">This problem is well suited for a computational solution for multiple reasons. The solution makes use of computer visuals that need to be rendered on a computer. </w:t>
      </w:r>
      <w:r w:rsidR="00C22553">
        <w:t>Controllers are the one of the ways that I want to control the game. Controllers are an input method that can only be used with a computer. The option for the game would not use a computer would be a game with paintball guns in room. This is would require players to have paintball guns and a room which would make the solution far more costly</w:t>
      </w:r>
      <w:r>
        <w:t xml:space="preserve">. There is no solution that would work without a computer. </w:t>
      </w:r>
    </w:p>
    <w:p w14:paraId="69BE3707" w14:textId="77777777" w:rsidR="002A70E5" w:rsidRDefault="00000000" w:rsidP="00495650">
      <w:pPr>
        <w:pStyle w:val="Heading2"/>
        <w:rPr>
          <w:rFonts w:hint="eastAsia"/>
        </w:rPr>
      </w:pPr>
      <w:bookmarkStart w:id="8" w:name="_Toc160434171"/>
      <w:r>
        <w:t>Computational thinking methods used in my game:</w:t>
      </w:r>
      <w:bookmarkEnd w:id="8"/>
    </w:p>
    <w:p w14:paraId="41520739" w14:textId="77777777" w:rsidR="002A70E5" w:rsidRDefault="00000000" w:rsidP="00495650">
      <w:pPr>
        <w:pStyle w:val="Heading3"/>
      </w:pPr>
      <w:bookmarkStart w:id="9" w:name="_Toc160434172"/>
      <w:r>
        <w:t>Decomposition</w:t>
      </w:r>
      <w:bookmarkEnd w:id="9"/>
    </w:p>
    <w:p w14:paraId="2D88BF9B" w14:textId="5253FB00" w:rsidR="002A70E5" w:rsidRDefault="00C322B5" w:rsidP="00495650">
      <w:r>
        <w:t>The problem can be split into multiple smaller problems that can all be solved with small functions. Here are the smaller problems:</w:t>
      </w:r>
    </w:p>
    <w:p w14:paraId="3F10C001" w14:textId="3803E18F" w:rsidR="00C322B5" w:rsidRDefault="000F17E5" w:rsidP="00C322B5">
      <w:pPr>
        <w:pStyle w:val="ListParagraph"/>
        <w:numPr>
          <w:ilvl w:val="0"/>
          <w:numId w:val="22"/>
        </w:numPr>
      </w:pPr>
      <w:r>
        <w:t>Taking inputs from the player</w:t>
      </w:r>
    </w:p>
    <w:p w14:paraId="41AE0972" w14:textId="31B6DC20" w:rsidR="000F17E5" w:rsidRDefault="000F17E5" w:rsidP="00C322B5">
      <w:pPr>
        <w:pStyle w:val="ListParagraph"/>
        <w:numPr>
          <w:ilvl w:val="0"/>
          <w:numId w:val="22"/>
        </w:numPr>
      </w:pPr>
      <w:r>
        <w:t>Moving the players</w:t>
      </w:r>
    </w:p>
    <w:p w14:paraId="3918F587" w14:textId="5560D1B2" w:rsidR="000F17E5" w:rsidRDefault="000F17E5" w:rsidP="00C322B5">
      <w:pPr>
        <w:pStyle w:val="ListParagraph"/>
        <w:numPr>
          <w:ilvl w:val="0"/>
          <w:numId w:val="22"/>
        </w:numPr>
      </w:pPr>
      <w:r>
        <w:t>Checking for collisions</w:t>
      </w:r>
    </w:p>
    <w:p w14:paraId="00EFE9A0" w14:textId="59F32784" w:rsidR="000F17E5" w:rsidRDefault="000F17E5" w:rsidP="000F17E5">
      <w:pPr>
        <w:pStyle w:val="ListParagraph"/>
        <w:numPr>
          <w:ilvl w:val="0"/>
          <w:numId w:val="22"/>
        </w:numPr>
      </w:pPr>
      <w:r>
        <w:t>Moving bullets</w:t>
      </w:r>
    </w:p>
    <w:p w14:paraId="0D0083C8" w14:textId="02AC7E51" w:rsidR="00C40B04" w:rsidRDefault="00C40B04" w:rsidP="00C40B04"/>
    <w:p w14:paraId="28002881" w14:textId="11B2C2DF" w:rsidR="00CB0017" w:rsidRDefault="00C40B04" w:rsidP="00C40B04">
      <w:r>
        <w:t xml:space="preserve">Once each of these problems is done a frame is </w:t>
      </w:r>
      <w:r w:rsidR="00DF1E2E">
        <w:t>completed</w:t>
      </w:r>
      <w:r>
        <w:t xml:space="preserve"> and the game can move onto the next frame. This repeats until the player closes the game. </w:t>
      </w:r>
      <w:r w:rsidR="00CB0017">
        <w:t>By decomposing the problem the developer</w:t>
      </w:r>
      <w:r w:rsidR="00E94F07">
        <w:t xml:space="preserve"> can save time and more easily develop the program. </w:t>
      </w:r>
    </w:p>
    <w:p w14:paraId="722B68E9" w14:textId="77777777" w:rsidR="002A70E5" w:rsidRDefault="002A70E5">
      <w:pPr>
        <w:pStyle w:val="Standard"/>
      </w:pPr>
    </w:p>
    <w:p w14:paraId="5F7608DB" w14:textId="46F51FB3" w:rsidR="002A70E5" w:rsidRPr="00495650" w:rsidRDefault="00000000" w:rsidP="00495650">
      <w:pPr>
        <w:pStyle w:val="Heading3"/>
      </w:pPr>
      <w:bookmarkStart w:id="10" w:name="_Toc160434173"/>
      <w:r>
        <w:t>Abstraction</w:t>
      </w:r>
      <w:bookmarkEnd w:id="10"/>
    </w:p>
    <w:p w14:paraId="4E3E951F" w14:textId="5B07187E" w:rsidR="002A70E5" w:rsidRDefault="00D42EF0" w:rsidP="00495650">
      <w:r>
        <w:t xml:space="preserve">Abstraction can be used to represent complex objects and mechanics in </w:t>
      </w:r>
      <w:r w:rsidR="00CB0017">
        <w:t xml:space="preserve">my game. An example of this is how weapons and players will be represented by rectangular sprites. Mechanics such as jumping which involve contractions of muscles in a coordinated mechanism can be represented as the players y velocity increasing. By abstracting these elements we reduce the complexity of the program which saves on the time for development. This means we can concerntrate on </w:t>
      </w:r>
      <w:r w:rsidR="00D86C0A">
        <w:t xml:space="preserve">curating the players experience. </w:t>
      </w:r>
      <w:r w:rsidR="00CB0017">
        <w:t xml:space="preserve"> It also decreases the amount of computatation by reducing the amount of clock cycles and memory usage. </w:t>
      </w:r>
    </w:p>
    <w:p w14:paraId="70AA2EA3" w14:textId="77777777" w:rsidR="00495650" w:rsidRDefault="00495650">
      <w:pPr>
        <w:pStyle w:val="Standard"/>
      </w:pPr>
    </w:p>
    <w:p w14:paraId="60ED144F" w14:textId="7E6355C4" w:rsidR="005004B7" w:rsidRPr="005004B7" w:rsidRDefault="00000000" w:rsidP="005004B7">
      <w:pPr>
        <w:pStyle w:val="Heading2"/>
        <w:rPr>
          <w:rFonts w:hint="eastAsia"/>
        </w:rPr>
      </w:pPr>
      <w:bookmarkStart w:id="11" w:name="_Toc160434174"/>
      <w:r>
        <w:t xml:space="preserve">Research and </w:t>
      </w:r>
      <w:r w:rsidR="00AD1881">
        <w:t>i</w:t>
      </w:r>
      <w:r>
        <w:t xml:space="preserve">dentification of </w:t>
      </w:r>
      <w:r w:rsidR="00AD1881">
        <w:t>s</w:t>
      </w:r>
      <w:r>
        <w:t>olutions to the problem</w:t>
      </w:r>
      <w:bookmarkEnd w:id="11"/>
    </w:p>
    <w:p w14:paraId="57361972" w14:textId="77777777" w:rsidR="002A70E5" w:rsidRDefault="00000000" w:rsidP="00495650">
      <w:pPr>
        <w:pStyle w:val="Heading3"/>
        <w:rPr>
          <w:rFonts w:eastAsia="Times New Roman"/>
        </w:rPr>
      </w:pPr>
      <w:bookmarkStart w:id="12" w:name="_Toc160434175"/>
      <w:r>
        <w:rPr>
          <w:rFonts w:eastAsia="Times New Roman"/>
        </w:rPr>
        <w:t>Platforms for designs</w:t>
      </w:r>
      <w:bookmarkEnd w:id="12"/>
    </w:p>
    <w:p w14:paraId="517B0141" w14:textId="056297D3" w:rsidR="002A70E5" w:rsidRDefault="00000000" w:rsidP="00495650">
      <w:r>
        <w:t xml:space="preserve">I have considered </w:t>
      </w:r>
      <w:r w:rsidR="008A38AD">
        <w:t>3</w:t>
      </w:r>
      <w:r>
        <w:t xml:space="preserve"> options for languages to develop the software:</w:t>
      </w:r>
    </w:p>
    <w:p w14:paraId="76EC0875" w14:textId="77777777" w:rsidR="002A70E5" w:rsidRDefault="00000000" w:rsidP="00495650">
      <w:pPr>
        <w:pStyle w:val="ListParagraph"/>
        <w:numPr>
          <w:ilvl w:val="0"/>
          <w:numId w:val="14"/>
        </w:numPr>
      </w:pPr>
      <w:r>
        <w:t>C++</w:t>
      </w:r>
    </w:p>
    <w:p w14:paraId="580D5548" w14:textId="77777777" w:rsidR="002A70E5" w:rsidRDefault="00000000" w:rsidP="00495650">
      <w:pPr>
        <w:pStyle w:val="ListParagraph"/>
        <w:numPr>
          <w:ilvl w:val="0"/>
          <w:numId w:val="14"/>
        </w:numPr>
      </w:pPr>
      <w:r>
        <w:lastRenderedPageBreak/>
        <w:t>Python</w:t>
      </w:r>
    </w:p>
    <w:p w14:paraId="1018D7A2" w14:textId="697AFE50" w:rsidR="008A38AD" w:rsidRDefault="008A38AD" w:rsidP="00495650">
      <w:pPr>
        <w:pStyle w:val="ListParagraph"/>
        <w:numPr>
          <w:ilvl w:val="0"/>
          <w:numId w:val="14"/>
        </w:numPr>
      </w:pPr>
      <w:r>
        <w:t>Godot script</w:t>
      </w:r>
    </w:p>
    <w:p w14:paraId="251B794B" w14:textId="135FA533" w:rsidR="00656A64" w:rsidRDefault="00656A64" w:rsidP="00495650">
      <w:pPr>
        <w:pStyle w:val="ListParagraph"/>
        <w:numPr>
          <w:ilvl w:val="0"/>
          <w:numId w:val="14"/>
        </w:numPr>
      </w:pPr>
      <w:r>
        <w:t>Unity</w:t>
      </w:r>
      <w:r w:rsidR="00365D39">
        <w:t xml:space="preserve"> and C#</w:t>
      </w:r>
    </w:p>
    <w:p w14:paraId="440DB528" w14:textId="1A214449" w:rsidR="008A38AD" w:rsidRDefault="00000000" w:rsidP="00495650">
      <w:r>
        <w:t>The benefits of C++ are that it is compiled, fast and a standard for game development</w:t>
      </w:r>
      <w:r w:rsidR="00495650">
        <w:t>,</w:t>
      </w:r>
      <w:r>
        <w:t xml:space="preserve"> however my knowledge of C++ is not as good as in python and getting help is harder as the language is not taught in my college</w:t>
      </w:r>
      <w:r w:rsidR="00495650">
        <w:t>.</w:t>
      </w:r>
      <w:r>
        <w:t xml:space="preserve"> </w:t>
      </w:r>
      <w:r w:rsidR="00495650">
        <w:t>A</w:t>
      </w:r>
      <w:r>
        <w:t xml:space="preserve">lso the libraries </w:t>
      </w:r>
      <w:r w:rsidR="00495650">
        <w:t xml:space="preserve">for c++ are more difficult to use. </w:t>
      </w:r>
      <w:r>
        <w:t xml:space="preserve">Python is slower but it is the language that my college uses which means help is easier to find. Also I have more experience in python. </w:t>
      </w:r>
      <w:r w:rsidR="008A38AD">
        <w:t xml:space="preserve">Godot is game engine that I could use to develop my game. It is open source and fast however lots of the complexity in the programming is taken away when developing in a full game engine. Also there is less flexibility for me as the developer to implement features that I want. </w:t>
      </w:r>
      <w:r w:rsidR="00656A64">
        <w:t xml:space="preserve">Unity is another game engine that I considered developing my game in. It is similar to godot but is not open source. The game engine is very popular which means that it easier to develop in as there is more documentation on its features. Also Unity has a few more features than </w:t>
      </w:r>
      <w:r w:rsidR="00F423E9">
        <w:t xml:space="preserve">Godot. The main problem with unity is its hostility towards developers. Unity has in the past year imposed fees on users for the download of their games by customers. For this reason I will not be using Unity. </w:t>
      </w:r>
      <w:r w:rsidR="008A38AD">
        <w:t>Overall I decided on using python for the game.</w:t>
      </w:r>
    </w:p>
    <w:p w14:paraId="7A0CE89F" w14:textId="77777777" w:rsidR="005004B7" w:rsidRDefault="005004B7" w:rsidP="00495650"/>
    <w:p w14:paraId="1CAE769E" w14:textId="312A0C88" w:rsidR="00495650" w:rsidRDefault="00495650" w:rsidP="005004B7">
      <w:pPr>
        <w:pStyle w:val="Heading3"/>
      </w:pPr>
      <w:bookmarkStart w:id="13" w:name="_Toc160434176"/>
      <w:r w:rsidRPr="00495650">
        <w:t>Research on python game libraries</w:t>
      </w:r>
      <w:bookmarkEnd w:id="13"/>
    </w:p>
    <w:p w14:paraId="0F3C1DAD" w14:textId="70700C5E" w:rsidR="005004B7" w:rsidRDefault="00495650" w:rsidP="00495650">
      <w:r>
        <w:t xml:space="preserve">I used </w:t>
      </w:r>
      <w:hyperlink r:id="rId9" w:history="1">
        <w:r w:rsidRPr="005004B7">
          <w:rPr>
            <w:rStyle w:val="Hyperlink"/>
          </w:rPr>
          <w:t>this w</w:t>
        </w:r>
        <w:r w:rsidRPr="005004B7">
          <w:rPr>
            <w:rStyle w:val="Hyperlink"/>
          </w:rPr>
          <w:t>e</w:t>
        </w:r>
        <w:r w:rsidRPr="005004B7">
          <w:rPr>
            <w:rStyle w:val="Hyperlink"/>
          </w:rPr>
          <w:t>bsite</w:t>
        </w:r>
      </w:hyperlink>
      <w:r>
        <w:t xml:space="preserve"> to do research on the best python </w:t>
      </w:r>
      <w:r w:rsidR="005004B7">
        <w:t xml:space="preserve">library to use for game development. </w:t>
      </w:r>
    </w:p>
    <w:p w14:paraId="2E5208C4" w14:textId="77777777" w:rsidR="005004B7" w:rsidRDefault="005004B7" w:rsidP="00495650"/>
    <w:p w14:paraId="26D896D1" w14:textId="26573B64" w:rsidR="002A70E5" w:rsidRDefault="00000000" w:rsidP="00495650">
      <w:r>
        <w:t xml:space="preserve">I decided on using Pygame for my game as it will make the development process far quicker since I do not need to spend time handling displays and events. Pygame is the best option as there is good documentation on the python module and lots of information on YouTube and the </w:t>
      </w:r>
      <w:r w:rsidR="005E4CF8">
        <w:t>rest of the web</w:t>
      </w:r>
      <w:r>
        <w:t>. It is also a fast option compared to other python modules for game development. There are also two options with Pygame: I can use Pygame-ce or I can use the official Pygame. The official Pygame is currently not in development and the owner of the GitHub repository will not let progress continue because of political reasons. Pygame-ce is currently a much more active project. For this reason I plan to use Pygame-ce.</w:t>
      </w:r>
    </w:p>
    <w:p w14:paraId="1D3A4C50" w14:textId="77777777" w:rsidR="00495650" w:rsidRDefault="00495650" w:rsidP="00495650"/>
    <w:p w14:paraId="5E1E8C9E" w14:textId="77777777" w:rsidR="002A70E5" w:rsidRDefault="00000000" w:rsidP="00495650">
      <w:pPr>
        <w:pStyle w:val="Heading3"/>
        <w:rPr>
          <w:rFonts w:eastAsia="Times New Roman"/>
        </w:rPr>
      </w:pPr>
      <w:bookmarkStart w:id="14" w:name="_Toc160434177"/>
      <w:r>
        <w:rPr>
          <w:rFonts w:eastAsia="Times New Roman"/>
        </w:rPr>
        <w:t>Looking at other solutions</w:t>
      </w:r>
      <w:bookmarkEnd w:id="14"/>
    </w:p>
    <w:p w14:paraId="5505682F" w14:textId="55CD939B" w:rsidR="002A70E5" w:rsidRDefault="00000000" w:rsidP="00495650">
      <w:r>
        <w:t>I</w:t>
      </w:r>
      <w:r w:rsidR="00AF772B">
        <w:t xml:space="preserve"> </w:t>
      </w:r>
      <w:r w:rsidR="008A38AD">
        <w:t xml:space="preserve">found 3 games that I had played I the past which were similar to the game that I want to develop. Prior experience with these games helps me identify </w:t>
      </w:r>
      <w:r w:rsidR="008A38AD">
        <w:lastRenderedPageBreak/>
        <w:t xml:space="preserve">the main positives and negatives of each program and decide on what </w:t>
      </w:r>
      <w:r w:rsidR="00AF772B">
        <w:t xml:space="preserve">features </w:t>
      </w:r>
      <w:r w:rsidR="008A38AD">
        <w:t>would</w:t>
      </w:r>
      <w:r w:rsidR="00AF772B">
        <w:t xml:space="preserve"> best</w:t>
      </w:r>
      <w:r w:rsidR="008A38AD">
        <w:t xml:space="preserve"> fit my game the best. </w:t>
      </w:r>
    </w:p>
    <w:p w14:paraId="7F9FC0A2" w14:textId="77777777" w:rsidR="00495650" w:rsidRDefault="00495650" w:rsidP="00495650"/>
    <w:p w14:paraId="4B7AA44C" w14:textId="77777777" w:rsidR="002A70E5" w:rsidRPr="008A49E2" w:rsidRDefault="00000000" w:rsidP="00495650">
      <w:pPr>
        <w:pStyle w:val="Heading3"/>
        <w:rPr>
          <w:u w:val="none"/>
        </w:rPr>
      </w:pPr>
      <w:bookmarkStart w:id="15" w:name="_Toc160434178"/>
      <w:r w:rsidRPr="008A49E2">
        <w:rPr>
          <w:u w:val="none"/>
        </w:rPr>
        <w:t>Stick fight:</w:t>
      </w:r>
      <w:bookmarkEnd w:id="15"/>
    </w:p>
    <w:p w14:paraId="3AFDCD8E" w14:textId="7D5DA788" w:rsidR="002A70E5" w:rsidRDefault="00494D6E" w:rsidP="00495650">
      <w:r>
        <w:t>Positives:</w:t>
      </w:r>
    </w:p>
    <w:p w14:paraId="764CC078" w14:textId="77777777" w:rsidR="00495650" w:rsidRDefault="00000000" w:rsidP="00495650">
      <w:pPr>
        <w:pStyle w:val="ListParagraph"/>
        <w:numPr>
          <w:ilvl w:val="0"/>
          <w:numId w:val="12"/>
        </w:numPr>
      </w:pPr>
      <w:r>
        <w:t>Fast paced</w:t>
      </w:r>
    </w:p>
    <w:p w14:paraId="48834002" w14:textId="77777777" w:rsidR="00495650" w:rsidRDefault="00000000" w:rsidP="00495650">
      <w:pPr>
        <w:pStyle w:val="ListParagraph"/>
        <w:numPr>
          <w:ilvl w:val="0"/>
          <w:numId w:val="12"/>
        </w:numPr>
      </w:pPr>
      <w:r>
        <w:t>Easy local multiplayer</w:t>
      </w:r>
    </w:p>
    <w:p w14:paraId="505E4886" w14:textId="683ACB92" w:rsidR="00D01E6D" w:rsidRDefault="00D01E6D" w:rsidP="00D01E6D">
      <w:pPr>
        <w:pStyle w:val="ListParagraph"/>
        <w:numPr>
          <w:ilvl w:val="0"/>
          <w:numId w:val="12"/>
        </w:numPr>
      </w:pPr>
      <w:r>
        <w:t>Contains destruction of platfroms</w:t>
      </w:r>
    </w:p>
    <w:p w14:paraId="4005D366" w14:textId="701E62D4" w:rsidR="002A70E5" w:rsidRDefault="00494D6E" w:rsidP="00495650">
      <w:r>
        <w:t>Negatives:</w:t>
      </w:r>
    </w:p>
    <w:p w14:paraId="35283429" w14:textId="77777777" w:rsidR="00495650" w:rsidRDefault="00000000" w:rsidP="00495650">
      <w:pPr>
        <w:pStyle w:val="ListParagraph"/>
        <w:numPr>
          <w:ilvl w:val="0"/>
          <w:numId w:val="13"/>
        </w:numPr>
      </w:pPr>
      <w:r>
        <w:t>Not open source so users do not know what the application is doing with their data.</w:t>
      </w:r>
    </w:p>
    <w:p w14:paraId="13A7D5F4" w14:textId="77777777" w:rsidR="00495650" w:rsidRDefault="00000000" w:rsidP="00495650">
      <w:pPr>
        <w:pStyle w:val="ListParagraph"/>
        <w:numPr>
          <w:ilvl w:val="0"/>
          <w:numId w:val="13"/>
        </w:numPr>
      </w:pPr>
      <w:r>
        <w:t>Costs money which can act as a barrier to entry as some users cannot play the game as they cannot afford the game.</w:t>
      </w:r>
    </w:p>
    <w:p w14:paraId="69B5B8D6" w14:textId="6CDDCA53" w:rsidR="002A70E5" w:rsidRDefault="00000000" w:rsidP="00495650">
      <w:pPr>
        <w:pStyle w:val="ListParagraph"/>
        <w:numPr>
          <w:ilvl w:val="0"/>
          <w:numId w:val="13"/>
        </w:numPr>
      </w:pPr>
      <w:r>
        <w:t>Online multiplayer can be buggy (teleporting through walls, extreme latency issues, etc.) because the servers are hosted locally on the players computers.</w:t>
      </w:r>
    </w:p>
    <w:p w14:paraId="7E050711" w14:textId="3CE071EB" w:rsidR="00AF772B" w:rsidRDefault="00AF772B" w:rsidP="00495650">
      <w:pPr>
        <w:pStyle w:val="ListParagraph"/>
        <w:numPr>
          <w:ilvl w:val="0"/>
          <w:numId w:val="13"/>
        </w:numPr>
      </w:pPr>
      <w:r>
        <w:t xml:space="preserve">It can be difficult for controller players to accurately aim as do not have reliable indicator of the direction that they aim. This can cause a disparity of </w:t>
      </w:r>
    </w:p>
    <w:p w14:paraId="7B80D842" w14:textId="77777777" w:rsidR="002A70E5" w:rsidRDefault="002A70E5">
      <w:pPr>
        <w:pStyle w:val="Standard"/>
      </w:pPr>
    </w:p>
    <w:p w14:paraId="18F5591C" w14:textId="77777777" w:rsidR="002A70E5" w:rsidRPr="008A49E2" w:rsidRDefault="00000000" w:rsidP="00495650">
      <w:pPr>
        <w:pStyle w:val="Heading3"/>
        <w:rPr>
          <w:u w:val="none"/>
        </w:rPr>
      </w:pPr>
      <w:bookmarkStart w:id="16" w:name="_Toc160434179"/>
      <w:r w:rsidRPr="008A49E2">
        <w:rPr>
          <w:u w:val="none"/>
        </w:rPr>
        <w:t>Frog Smashers:</w:t>
      </w:r>
      <w:bookmarkEnd w:id="16"/>
    </w:p>
    <w:p w14:paraId="176847D6" w14:textId="79A5141F" w:rsidR="002A70E5" w:rsidRDefault="00494D6E" w:rsidP="00E02441">
      <w:r>
        <w:t>Positives:</w:t>
      </w:r>
    </w:p>
    <w:p w14:paraId="1698AD38" w14:textId="77777777" w:rsidR="002A70E5" w:rsidRDefault="00000000" w:rsidP="00495650">
      <w:pPr>
        <w:pStyle w:val="ListParagraph"/>
        <w:numPr>
          <w:ilvl w:val="0"/>
          <w:numId w:val="10"/>
        </w:numPr>
      </w:pPr>
      <w:r>
        <w:t>Fast paced</w:t>
      </w:r>
    </w:p>
    <w:p w14:paraId="7A39F3F7" w14:textId="77777777" w:rsidR="002A70E5" w:rsidRDefault="00000000" w:rsidP="00495650">
      <w:pPr>
        <w:pStyle w:val="ListParagraph"/>
        <w:numPr>
          <w:ilvl w:val="0"/>
          <w:numId w:val="10"/>
        </w:numPr>
      </w:pPr>
      <w:r>
        <w:t>Simple</w:t>
      </w:r>
    </w:p>
    <w:p w14:paraId="1C513488" w14:textId="77777777" w:rsidR="002A70E5" w:rsidRDefault="00000000" w:rsidP="00495650">
      <w:pPr>
        <w:pStyle w:val="ListParagraph"/>
        <w:numPr>
          <w:ilvl w:val="0"/>
          <w:numId w:val="10"/>
        </w:numPr>
      </w:pPr>
      <w:r>
        <w:t>Open source</w:t>
      </w:r>
    </w:p>
    <w:p w14:paraId="72590B29" w14:textId="2B712EB6" w:rsidR="002A70E5" w:rsidRDefault="00494D6E" w:rsidP="00E02441">
      <w:r>
        <w:t>Negatives:</w:t>
      </w:r>
    </w:p>
    <w:p w14:paraId="5D0E2837" w14:textId="77777777" w:rsidR="002A70E5" w:rsidRDefault="00000000" w:rsidP="00495650">
      <w:pPr>
        <w:pStyle w:val="ListParagraph"/>
        <w:numPr>
          <w:ilvl w:val="0"/>
          <w:numId w:val="11"/>
        </w:numPr>
      </w:pPr>
      <w:r>
        <w:t>Only controllers can be used. This limits the users as some users may not have a controller or may have only one controller which means they cannot play with friends.</w:t>
      </w:r>
    </w:p>
    <w:p w14:paraId="0329BDCB" w14:textId="77777777" w:rsidR="002A70E5" w:rsidRDefault="00000000" w:rsidP="00495650">
      <w:pPr>
        <w:pStyle w:val="ListParagraph"/>
        <w:numPr>
          <w:ilvl w:val="0"/>
          <w:numId w:val="11"/>
        </w:numPr>
      </w:pPr>
      <w:r>
        <w:t>Very simple game mechanics which can do have variety in the ways they can be used but can get monotonous / boring.</w:t>
      </w:r>
    </w:p>
    <w:p w14:paraId="7362D93A" w14:textId="667D08EF" w:rsidR="002A70E5" w:rsidRDefault="00000000" w:rsidP="00495650">
      <w:pPr>
        <w:pStyle w:val="ListParagraph"/>
        <w:numPr>
          <w:ilvl w:val="0"/>
          <w:numId w:val="11"/>
        </w:numPr>
      </w:pPr>
      <w:r>
        <w:t xml:space="preserve">Uses unity which </w:t>
      </w:r>
      <w:r w:rsidR="00DF1E2E">
        <w:t>at</w:t>
      </w:r>
      <w:r>
        <w:t xml:space="preserve"> first helps with lots of the programming would not show my skills in programming.</w:t>
      </w:r>
    </w:p>
    <w:p w14:paraId="02D4F798" w14:textId="77777777" w:rsidR="00630EB7" w:rsidRDefault="00630EB7" w:rsidP="00630EB7"/>
    <w:p w14:paraId="4F6A8BFE" w14:textId="1A313560" w:rsidR="00630EB7" w:rsidRPr="008A49E2" w:rsidRDefault="00630EB7" w:rsidP="00630EB7">
      <w:pPr>
        <w:pStyle w:val="Heading3"/>
        <w:rPr>
          <w:u w:val="none"/>
        </w:rPr>
      </w:pPr>
      <w:bookmarkStart w:id="17" w:name="_Toc160434180"/>
      <w:r w:rsidRPr="008A49E2">
        <w:rPr>
          <w:u w:val="none"/>
        </w:rPr>
        <w:t>Brawhalla</w:t>
      </w:r>
      <w:r w:rsidR="008A49E2">
        <w:rPr>
          <w:u w:val="none"/>
        </w:rPr>
        <w:t>:</w:t>
      </w:r>
      <w:bookmarkEnd w:id="17"/>
    </w:p>
    <w:p w14:paraId="11E6366B" w14:textId="2AD91FFC" w:rsidR="00630EB7" w:rsidRDefault="00494D6E" w:rsidP="00630EB7">
      <w:r>
        <w:t>Positives</w:t>
      </w:r>
      <w:r w:rsidR="00630EB7">
        <w:t>:</w:t>
      </w:r>
    </w:p>
    <w:p w14:paraId="3CE95C93" w14:textId="08026DB4" w:rsidR="00630EB7" w:rsidRDefault="00630EB7" w:rsidP="00630EB7">
      <w:pPr>
        <w:pStyle w:val="ListParagraph"/>
        <w:numPr>
          <w:ilvl w:val="0"/>
          <w:numId w:val="16"/>
        </w:numPr>
      </w:pPr>
      <w:r>
        <w:t>Fast paced</w:t>
      </w:r>
    </w:p>
    <w:p w14:paraId="426673FF" w14:textId="2C27F31E" w:rsidR="00630EB7" w:rsidRDefault="00630EB7" w:rsidP="00630EB7">
      <w:pPr>
        <w:pStyle w:val="ListParagraph"/>
        <w:numPr>
          <w:ilvl w:val="0"/>
          <w:numId w:val="16"/>
        </w:numPr>
      </w:pPr>
      <w:r>
        <w:t>Many game mechanics which creates large amounts of complexity and combos</w:t>
      </w:r>
    </w:p>
    <w:p w14:paraId="7825E008" w14:textId="31BE74F2" w:rsidR="00630EB7" w:rsidRDefault="00630EB7" w:rsidP="00630EB7">
      <w:pPr>
        <w:pStyle w:val="ListParagraph"/>
        <w:numPr>
          <w:ilvl w:val="0"/>
          <w:numId w:val="16"/>
        </w:numPr>
      </w:pPr>
      <w:r>
        <w:t xml:space="preserve">Has a large amount of active players which reduces queue times for online </w:t>
      </w:r>
      <w:r>
        <w:lastRenderedPageBreak/>
        <w:t>play</w:t>
      </w:r>
    </w:p>
    <w:p w14:paraId="7BD88227" w14:textId="35451E02" w:rsidR="00630EB7" w:rsidRDefault="00630EB7" w:rsidP="00630EB7">
      <w:pPr>
        <w:pStyle w:val="ListParagraph"/>
        <w:numPr>
          <w:ilvl w:val="0"/>
          <w:numId w:val="16"/>
        </w:numPr>
      </w:pPr>
      <w:r>
        <w:t>Various game modes which increases replayability of the game</w:t>
      </w:r>
    </w:p>
    <w:p w14:paraId="1B9F4EE4" w14:textId="36DC1EE8" w:rsidR="00630EB7" w:rsidRDefault="00494D6E" w:rsidP="00630EB7">
      <w:r>
        <w:t>Negatives</w:t>
      </w:r>
      <w:r w:rsidR="00630EB7">
        <w:t>:</w:t>
      </w:r>
    </w:p>
    <w:p w14:paraId="401E2635" w14:textId="46C70774" w:rsidR="00630EB7" w:rsidRDefault="00630EB7" w:rsidP="00630EB7">
      <w:pPr>
        <w:pStyle w:val="ListParagraph"/>
        <w:numPr>
          <w:ilvl w:val="0"/>
          <w:numId w:val="17"/>
        </w:numPr>
      </w:pPr>
      <w:r>
        <w:t>The game is highly competitive which can create barriers to entry for new players</w:t>
      </w:r>
    </w:p>
    <w:p w14:paraId="2BC44F5A" w14:textId="2D426180" w:rsidR="00630EB7" w:rsidRDefault="00630EB7" w:rsidP="00630EB7">
      <w:pPr>
        <w:pStyle w:val="ListParagraph"/>
        <w:numPr>
          <w:ilvl w:val="0"/>
          <w:numId w:val="17"/>
        </w:numPr>
      </w:pPr>
      <w:r>
        <w:t>The lack of randomness in gameplay can reduce the chance of low skilled players winning which can make the game less enjoyable when playing with friends who are highly skilled</w:t>
      </w:r>
      <w:r w:rsidR="00FB6E60">
        <w:t>. This makes the game less enjoyable as a party game.</w:t>
      </w:r>
    </w:p>
    <w:p w14:paraId="1F185E42" w14:textId="091B432A" w:rsidR="00FB6E60" w:rsidRDefault="00FB6E60" w:rsidP="00630EB7">
      <w:pPr>
        <w:pStyle w:val="ListParagraph"/>
        <w:numPr>
          <w:ilvl w:val="0"/>
          <w:numId w:val="17"/>
        </w:numPr>
      </w:pPr>
      <w:r>
        <w:t>The controls and mechanics</w:t>
      </w:r>
      <w:r w:rsidR="008F1F32">
        <w:t xml:space="preserve"> (especially combos)</w:t>
      </w:r>
      <w:r>
        <w:t xml:space="preserve"> are hard to learn. There is large amounts of information on the games mechanics on the wiki but it is not obvious where to find this in game.</w:t>
      </w:r>
      <w:r w:rsidR="00945530">
        <w:t xml:space="preserve"> </w:t>
      </w:r>
    </w:p>
    <w:p w14:paraId="32348707" w14:textId="77777777" w:rsidR="002A70E5" w:rsidRDefault="002A70E5" w:rsidP="00E02441"/>
    <w:p w14:paraId="242CD2D0" w14:textId="77777777" w:rsidR="002A70E5" w:rsidRDefault="00000000" w:rsidP="00E02441">
      <w:r>
        <w:rPr>
          <w:rFonts w:eastAsia="Times New Roman" w:cs="Times New Roman"/>
          <w:color w:val="auto"/>
        </w:rPr>
        <w:t xml:space="preserve">One feature in Stick Fight that I liked was the </w:t>
      </w:r>
      <w:hyperlink r:id="rId10" w:history="1">
        <w:r>
          <w:rPr>
            <w:rFonts w:eastAsia="Times New Roman" w:cs="Times New Roman"/>
            <w:color w:val="0000FF"/>
            <w:u w:val="single"/>
          </w:rPr>
          <w:t>menu screen</w:t>
        </w:r>
      </w:hyperlink>
      <w:r>
        <w:rPr>
          <w:rFonts w:eastAsia="Times New Roman" w:cs="Times New Roman"/>
          <w:color w:val="auto"/>
        </w:rPr>
        <w:t>. It uses a diegetic menu which is where game's interface elements exist In-Universe. In this case the players can physically hit each other and move into different rooms to choose whether to play local multiplayer or online multiplayer. The game uses a non diegetic menu for some of the less common parts. Frog smashers also has a diegetic menu that I thought would fit the game. I thought that a combination of these two loading screens would fit the my project best.</w:t>
      </w:r>
    </w:p>
    <w:p w14:paraId="66A04309" w14:textId="77777777" w:rsidR="002A70E5" w:rsidRDefault="00000000" w:rsidP="00E02441">
      <w:r>
        <w:t>I also liked thought that the fact it was not too competitive was a benefit as it fit the games style as a game to play with friends. The randomness of each round means that players who are not so good still win a certain amount of rounds. This keeps the game fun for all players no matter their skill level.</w:t>
      </w:r>
    </w:p>
    <w:p w14:paraId="2D38A96E" w14:textId="77777777" w:rsidR="002A70E5" w:rsidRDefault="00000000" w:rsidP="00E02441">
      <w:r>
        <w:rPr>
          <w:rFonts w:eastAsia="Times New Roman" w:cs="Times New Roman"/>
          <w:color w:val="auto"/>
        </w:rPr>
        <w:t xml:space="preserve">Also the characters in stick fight are </w:t>
      </w:r>
      <w:hyperlink r:id="rId11" w:history="1">
        <w:r>
          <w:rPr>
            <w:rFonts w:eastAsia="Times New Roman" w:cs="Times New Roman"/>
            <w:color w:val="0000FF"/>
            <w:u w:val="single"/>
          </w:rPr>
          <w:t>animated algorithmically</w:t>
        </w:r>
      </w:hyperlink>
      <w:r>
        <w:rPr>
          <w:rFonts w:eastAsia="Times New Roman" w:cs="Times New Roman"/>
          <w:color w:val="auto"/>
        </w:rPr>
        <w:t xml:space="preserve"> and depend on the environment around them. This makes the players feel like rag-dolls which fits the game and would fit my game too. This feature however would take lots of time and will not be implemented in the game before the deadline.</w:t>
      </w:r>
    </w:p>
    <w:p w14:paraId="71C8AFC8" w14:textId="77777777" w:rsidR="002A70E5" w:rsidRDefault="002A70E5" w:rsidP="00E02441"/>
    <w:p w14:paraId="3B0C8F28" w14:textId="05509E2D" w:rsidR="002A70E5" w:rsidRDefault="00000000" w:rsidP="00E02441">
      <w:r>
        <w:t xml:space="preserve">I liked the </w:t>
      </w:r>
      <w:hyperlink r:id="rId12" w:history="1">
        <w:r w:rsidRPr="00495650">
          <w:rPr>
            <w:rStyle w:val="Hyperlink"/>
          </w:rPr>
          <w:t>fast paced mechanics</w:t>
        </w:r>
      </w:hyperlink>
      <w:r>
        <w:t xml:space="preserve"> in frog smashers and thought that the power up system that is in the game would be good for mine too (different power ups for increased firing speed, reduced recoil, increased movement speed or higher bullet damage). I was thinking of implementing a grapple hook similar to the tongue in frog smashers too. This would be a </w:t>
      </w:r>
      <w:r w:rsidR="005E4CF8">
        <w:t xml:space="preserve">very </w:t>
      </w:r>
      <w:r>
        <w:t>latter addition to the game.</w:t>
      </w:r>
    </w:p>
    <w:p w14:paraId="6BDCC2FA" w14:textId="3E73CEB6" w:rsidR="002A70E5" w:rsidRDefault="00000000" w:rsidP="00E02441">
      <w:r>
        <w:t xml:space="preserve">One of the most important parts of stick fight that i want to implement is the destruction. The ice platforms can be shot with heavy weapons causing them to fragment into pieces. </w:t>
      </w:r>
      <w:r w:rsidR="00945CAE">
        <w:t>T</w:t>
      </w:r>
      <w:r>
        <w:t xml:space="preserve">his </w:t>
      </w:r>
      <w:r w:rsidR="00945CAE">
        <w:t>would</w:t>
      </w:r>
      <w:r>
        <w:t xml:space="preserve"> be a </w:t>
      </w:r>
      <w:r w:rsidR="00945CAE">
        <w:t>good</w:t>
      </w:r>
      <w:r>
        <w:t xml:space="preserve"> </w:t>
      </w:r>
      <w:r w:rsidR="00945CAE">
        <w:t>game mechanic</w:t>
      </w:r>
      <w:r>
        <w:t xml:space="preserve"> to implement into my game but to have it present for all platforms.</w:t>
      </w:r>
    </w:p>
    <w:p w14:paraId="22878B69" w14:textId="77777777" w:rsidR="00FB6E60" w:rsidRDefault="00FB6E60" w:rsidP="00E02441"/>
    <w:p w14:paraId="0FCA5DC4" w14:textId="7A5103CB" w:rsidR="00FB6E60" w:rsidRDefault="00FB6E60" w:rsidP="00E02441">
      <w:r>
        <w:t xml:space="preserve">With brawhalla the game focuses on competitive gameplay with a weapon pickup system similar to that of stick fights. The picking up of weapons is a feature that I would like to implement into my game as It </w:t>
      </w:r>
      <w:r w:rsidR="007C0830">
        <w:t xml:space="preserve">creates complexity in the gameplay with different weapons providing </w:t>
      </w:r>
      <w:r w:rsidR="00945CAE">
        <w:t>variety in the</w:t>
      </w:r>
      <w:r w:rsidR="007C0830">
        <w:t xml:space="preserve"> gameplay.</w:t>
      </w:r>
    </w:p>
    <w:p w14:paraId="395045E7" w14:textId="77777777" w:rsidR="002E32A5" w:rsidRDefault="002E32A5" w:rsidP="00E02441"/>
    <w:p w14:paraId="453A29F3" w14:textId="3F75148F" w:rsidR="002E32A5" w:rsidRDefault="002E32A5" w:rsidP="002E32A5">
      <w:pPr>
        <w:pStyle w:val="Heading3"/>
      </w:pPr>
      <w:bookmarkStart w:id="18" w:name="_Toc160434181"/>
      <w:r>
        <w:t>Interview with stakeholders</w:t>
      </w:r>
      <w:bookmarkEnd w:id="18"/>
      <w:r>
        <w:t xml:space="preserve"> </w:t>
      </w:r>
    </w:p>
    <w:p w14:paraId="4C627976" w14:textId="2C600D5A" w:rsidR="002E32A5" w:rsidRDefault="002E32A5" w:rsidP="002E32A5">
      <w:r>
        <w:t>I sent an email to Matthew and george on their opinions on Brawhalla, Stick Fight and Frog smashers. The email read “What are your opi</w:t>
      </w:r>
      <w:r w:rsidR="00613E1D">
        <w:t>ni</w:t>
      </w:r>
      <w:r>
        <w:t xml:space="preserve">ons on the games: Stick Fight, Frog Smashers and Brawlhalla?”. </w:t>
      </w:r>
    </w:p>
    <w:p w14:paraId="32C0A68A" w14:textId="77777777" w:rsidR="002E32A5" w:rsidRDefault="002E32A5" w:rsidP="002E32A5"/>
    <w:p w14:paraId="5CA2557E" w14:textId="6A348842" w:rsidR="002E32A5" w:rsidRDefault="002E32A5" w:rsidP="002E32A5">
      <w:r>
        <w:t>Matthew said “I find brawhalla boring and depressing. Its too competitive and I’m not good enough at it so die all the time when playing against friends. Frog Smashers and Stick Fight are fun at the start but get boring after a while. They are good games to pick up quickly when with friends.”</w:t>
      </w:r>
    </w:p>
    <w:p w14:paraId="44682E19" w14:textId="77777777" w:rsidR="00C41CA1" w:rsidRDefault="00C41CA1" w:rsidP="002E32A5"/>
    <w:p w14:paraId="55D1E4B4" w14:textId="1E78596B" w:rsidR="00C41CA1" w:rsidRDefault="00C41CA1" w:rsidP="002E32A5">
      <w:r>
        <w:t>George said “</w:t>
      </w:r>
      <w:r w:rsidR="00D749FA">
        <w:t>I think that</w:t>
      </w:r>
      <w:r w:rsidR="00224C44">
        <w:t xml:space="preserve"> brawl was fun but it got boring beating matt all the time. Frog smashers was pretty fun when we played it and stick fight is good for a short time as well. Their both games I would play with friends but not on my own.</w:t>
      </w:r>
      <w:r>
        <w:t>”</w:t>
      </w:r>
    </w:p>
    <w:p w14:paraId="05FCAD3F" w14:textId="77777777" w:rsidR="00B00FE8" w:rsidRDefault="00B00FE8" w:rsidP="002E32A5"/>
    <w:p w14:paraId="0B8122A5" w14:textId="63C983E4" w:rsidR="00B00FE8" w:rsidRPr="002E32A5" w:rsidRDefault="00B00FE8" w:rsidP="002E32A5">
      <w:r>
        <w:t xml:space="preserve">This showed that my stakeholders had the same sentiment about brawhalla being too competitive for a quick pick up and play game. It also showed that my stakeholders found that found that Stick fight and Frog Smashers were games that they found fun but would only want to play for a short time. This is something that I would like to replicate in my game as it is aimed at being a party game. </w:t>
      </w:r>
    </w:p>
    <w:p w14:paraId="69009F34" w14:textId="77777777" w:rsidR="00BD241C" w:rsidRDefault="00BD241C" w:rsidP="00BD241C">
      <w:pPr>
        <w:pStyle w:val="Heading3"/>
      </w:pPr>
    </w:p>
    <w:p w14:paraId="1E8C133F" w14:textId="7CE825AF" w:rsidR="00BD241C" w:rsidRDefault="00BD241C" w:rsidP="00BD241C">
      <w:pPr>
        <w:pStyle w:val="Heading3"/>
      </w:pPr>
      <w:bookmarkStart w:id="19" w:name="_Toc160434182"/>
      <w:r>
        <w:t>Bullets in other games</w:t>
      </w:r>
      <w:bookmarkEnd w:id="19"/>
    </w:p>
    <w:p w14:paraId="4681B43C" w14:textId="42C0FD0E" w:rsidR="00BD241C" w:rsidRPr="00BD241C" w:rsidRDefault="00BD241C" w:rsidP="00BD241C">
      <w:r>
        <w:t xml:space="preserve">Reallistic bullets is important in a game that focuses on </w:t>
      </w:r>
      <w:r w:rsidR="00945CAE">
        <w:t>gun play</w:t>
      </w:r>
      <w:r>
        <w:t xml:space="preserve">. I analysed the bullets in stick fight to determine what I should do in my game to make bullets look good. Here is a </w:t>
      </w:r>
      <w:hyperlink r:id="rId13" w:history="1">
        <w:r w:rsidRPr="00BD241C">
          <w:rPr>
            <w:rStyle w:val="Hyperlink"/>
          </w:rPr>
          <w:t>video</w:t>
        </w:r>
      </w:hyperlink>
      <w:r>
        <w:t xml:space="preserve"> of bullets in pygame (watch the video in .25 speed by clicking on the cog in the bottom right). </w:t>
      </w:r>
      <w:r w:rsidR="004913A0" w:rsidRPr="004913A0">
        <w:t xml:space="preserve">In stick fight </w:t>
      </w:r>
      <w:r w:rsidR="004913A0">
        <w:t>t</w:t>
      </w:r>
      <w:r w:rsidR="004913A0" w:rsidRPr="004913A0">
        <w:t>he bullets are large yellow cone shapes that move quickly. The bullets size depend on the gun they were fired with</w:t>
      </w:r>
      <w:r w:rsidR="00600E97">
        <w:t>.</w:t>
      </w:r>
      <w:r w:rsidR="00945CAE">
        <w:t xml:space="preserve"> The bullets also move very fast but the brightness and size make the direction the bullet is going </w:t>
      </w:r>
      <w:r w:rsidR="00BC79B9">
        <w:t>clearly visable</w:t>
      </w:r>
      <w:r w:rsidR="00945CAE">
        <w:t xml:space="preserve">. </w:t>
      </w:r>
      <w:r w:rsidR="00600E97">
        <w:t xml:space="preserve"> I think this would fit my game. </w:t>
      </w:r>
    </w:p>
    <w:p w14:paraId="0E021304" w14:textId="77777777" w:rsidR="00BD241C" w:rsidRDefault="00BD241C" w:rsidP="00E02441"/>
    <w:p w14:paraId="2B3015A7" w14:textId="77777777" w:rsidR="00495650" w:rsidRDefault="00495650" w:rsidP="00E02441"/>
    <w:p w14:paraId="606809DC" w14:textId="0E8364EF" w:rsidR="002A70E5" w:rsidRDefault="007E5E5F" w:rsidP="00495650">
      <w:pPr>
        <w:pStyle w:val="Heading3"/>
        <w:rPr>
          <w:rFonts w:eastAsia="Times New Roman"/>
        </w:rPr>
      </w:pPr>
      <w:bookmarkStart w:id="20" w:name="_Toc160434183"/>
      <w:r>
        <w:rPr>
          <w:rFonts w:eastAsia="Times New Roman"/>
        </w:rPr>
        <w:lastRenderedPageBreak/>
        <w:t>Gathering data</w:t>
      </w:r>
      <w:bookmarkEnd w:id="20"/>
    </w:p>
    <w:p w14:paraId="124F157D" w14:textId="39D6FE04" w:rsidR="002A70E5" w:rsidRDefault="00000000" w:rsidP="00E02441">
      <w:r>
        <w:t xml:space="preserve">I sent out a form using google forms to the </w:t>
      </w:r>
      <w:r w:rsidR="00DA0B8E">
        <w:t xml:space="preserve">TMG </w:t>
      </w:r>
      <w:r>
        <w:t xml:space="preserve"> (gamers in my computer science class</w:t>
      </w:r>
      <w:r w:rsidR="000570B6">
        <w:t xml:space="preserve"> with </w:t>
      </w:r>
      <w:r w:rsidR="00991F2B">
        <w:t>n=5)</w:t>
      </w:r>
      <w:r w:rsidR="00945CAE">
        <w:t xml:space="preserve"> to gather data on gameplay aspects. The people in my sample are all experienced with games</w:t>
      </w:r>
      <w:r w:rsidR="00DA0B8E">
        <w:t xml:space="preserve">. </w:t>
      </w:r>
      <w:r>
        <w:t xml:space="preserve"> Here are the results:</w:t>
      </w:r>
      <w:r w:rsidR="00217F5C" w:rsidRPr="00217F5C">
        <w:rPr>
          <w:noProof/>
        </w:rPr>
        <w:t xml:space="preserve"> </w:t>
      </w:r>
      <w:r w:rsidR="00070D4A">
        <w:rPr>
          <w:noProof/>
        </w:rPr>
        <w:object w:dxaOrig="8310" w:dyaOrig="3420" w14:anchorId="4755A5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415.55pt;height:171.75pt;visibility:visible;mso-wrap-style:square;mso-width-percent:0;mso-height-percent:0;mso-width-percent:0;mso-height-percent:0" o:ole="">
            <v:imagedata r:id="rId14" o:title=""/>
          </v:shape>
          <o:OLEObject Type="Embed" ProgID="Unknown" ShapeID="_x0000_i1035" DrawAspect="Content" ObjectID="_1771059299" r:id="rId15"/>
        </w:object>
      </w:r>
    </w:p>
    <w:p w14:paraId="5F673619" w14:textId="77777777" w:rsidR="00217F5C" w:rsidRDefault="00000000" w:rsidP="00E02441">
      <w:pPr>
        <w:rPr>
          <w:rFonts w:eastAsia="Times New Roman" w:cs="Times New Roman"/>
          <w:color w:val="auto"/>
        </w:rPr>
      </w:pPr>
      <w:r>
        <w:rPr>
          <w:rFonts w:eastAsia="Times New Roman" w:cs="Times New Roman"/>
          <w:color w:val="auto"/>
        </w:rPr>
        <w:t xml:space="preserve"> 1.</w:t>
      </w:r>
      <w:r w:rsidR="00217F5C">
        <w:rPr>
          <w:rFonts w:eastAsia="Times New Roman" w:cs="Times New Roman"/>
          <w:color w:val="auto"/>
        </w:rPr>
        <w:t xml:space="preserve"> </w:t>
      </w:r>
      <w:r>
        <w:rPr>
          <w:rFonts w:eastAsia="Times New Roman" w:cs="Times New Roman"/>
          <w:color w:val="auto"/>
        </w:rPr>
        <w:t>The majority of players play games on PC or laptop. These are the two devices that I should ensure the game works for. Later porting the game for handheld devices and for consoles would widen my audience.</w:t>
      </w:r>
    </w:p>
    <w:p w14:paraId="7EF82AB5" w14:textId="7E8C174F" w:rsidR="002A70E5" w:rsidRDefault="00217F5C" w:rsidP="00E02441">
      <w:r w:rsidRPr="00217F5C">
        <w:rPr>
          <w:noProof/>
        </w:rPr>
        <w:t xml:space="preserve"> </w:t>
      </w:r>
      <w:r w:rsidR="00070D4A">
        <w:rPr>
          <w:noProof/>
        </w:rPr>
        <w:object w:dxaOrig="8310" w:dyaOrig="3420" w14:anchorId="15697E8A">
          <v:shape id="_x0000_i1034" type="#_x0000_t75" alt="" style="width:415.55pt;height:171.75pt;visibility:visible;mso-wrap-style:square;mso-width-percent:0;mso-height-percent:0;mso-width-percent:0;mso-height-percent:0" o:ole="">
            <v:imagedata r:id="rId16" o:title=""/>
          </v:shape>
          <o:OLEObject Type="Embed" ProgID="Unknown" ShapeID="_x0000_i1034" DrawAspect="Content" ObjectID="_1771059300" r:id="rId17"/>
        </w:object>
      </w:r>
    </w:p>
    <w:p w14:paraId="118B5AD7" w14:textId="60864887" w:rsidR="002A70E5" w:rsidRDefault="00000000" w:rsidP="00E02441">
      <w:r>
        <w:rPr>
          <w:rFonts w:eastAsia="Times New Roman" w:cs="Times New Roman"/>
          <w:color w:val="auto"/>
        </w:rPr>
        <w:t>2.</w:t>
      </w:r>
      <w:r w:rsidR="00217F5C">
        <w:rPr>
          <w:rFonts w:eastAsia="Times New Roman" w:cs="Times New Roman"/>
          <w:color w:val="auto"/>
        </w:rPr>
        <w:t xml:space="preserve"> </w:t>
      </w:r>
      <w:r>
        <w:rPr>
          <w:rFonts w:eastAsia="Times New Roman" w:cs="Times New Roman"/>
          <w:color w:val="auto"/>
        </w:rPr>
        <w:t>The majority of the players will be using the windows operating system to play games. Some will be using linux. Linux gaming is also a very quickly growing area. These are also the two operating systems that i will be able to test my game on. I may look at making the game available for macOS later on in the development</w:t>
      </w:r>
      <w:r w:rsidR="00217F5C">
        <w:rPr>
          <w:rFonts w:eastAsia="Times New Roman" w:cs="Times New Roman"/>
          <w:color w:val="auto"/>
        </w:rPr>
        <w:t xml:space="preserve"> however development in macOS requires the developer to have access to a apple silicon computer. I do not own a apple silicon computer so development in this area will have to wait</w:t>
      </w:r>
      <w:r>
        <w:rPr>
          <w:rFonts w:eastAsia="Times New Roman" w:cs="Times New Roman"/>
          <w:color w:val="auto"/>
        </w:rPr>
        <w:t>. If native linux support is too difficult I will have to add documentation on how to use the game with a virtual machine</w:t>
      </w:r>
      <w:r w:rsidR="009634AA">
        <w:rPr>
          <w:rFonts w:eastAsia="Times New Roman" w:cs="Times New Roman"/>
          <w:color w:val="auto"/>
        </w:rPr>
        <w:t xml:space="preserve"> (the virtual machine runs windows and the windows runs the game)</w:t>
      </w:r>
      <w:r>
        <w:rPr>
          <w:rFonts w:eastAsia="Times New Roman" w:cs="Times New Roman"/>
          <w:color w:val="auto"/>
        </w:rPr>
        <w:t>. The game can be run using Wine and Lutris or using proton.</w:t>
      </w:r>
      <w:r w:rsidR="007A6368" w:rsidRPr="007A6368">
        <w:rPr>
          <w:noProof/>
        </w:rPr>
        <w:t xml:space="preserve"> </w:t>
      </w:r>
      <w:r w:rsidR="00070D4A">
        <w:rPr>
          <w:noProof/>
        </w:rPr>
        <w:object w:dxaOrig="8310" w:dyaOrig="3165" w14:anchorId="40BF4C7E">
          <v:shape id="_x0000_i1033" type="#_x0000_t75" alt="" style="width:415.55pt;height:157.35pt;visibility:visible;mso-wrap-style:square;mso-width-percent:0;mso-height-percent:0;mso-width-percent:0;mso-height-percent:0" o:ole="">
            <v:imagedata r:id="rId18" o:title=""/>
          </v:shape>
          <o:OLEObject Type="Embed" ProgID="Unknown" ShapeID="_x0000_i1033" DrawAspect="Content" ObjectID="_1771059301" r:id="rId19"/>
        </w:object>
      </w:r>
    </w:p>
    <w:p w14:paraId="2A28B1F7" w14:textId="77777777" w:rsidR="002A70E5" w:rsidRDefault="002A70E5" w:rsidP="00E02441"/>
    <w:p w14:paraId="120ACA20" w14:textId="48685782" w:rsidR="002A70E5" w:rsidRDefault="00000000" w:rsidP="00E02441">
      <w:r>
        <w:rPr>
          <w:rFonts w:eastAsia="Times New Roman" w:cs="Times New Roman"/>
          <w:color w:val="auto"/>
        </w:rPr>
        <w:t xml:space="preserve">3. </w:t>
      </w:r>
      <w:r w:rsidR="00AE487C">
        <w:t xml:space="preserve">This shows that I should include a large amount of variety to the gameplay and focus on increasing the amount of content in the game in incremental updates. Also support for modding should also be considered as this allows for users to increase the amount of content in the game with no </w:t>
      </w:r>
      <w:r w:rsidR="0034713E">
        <w:t>development</w:t>
      </w:r>
      <w:r w:rsidR="00AE487C">
        <w:t xml:space="preserve"> from me.</w:t>
      </w:r>
      <w:r w:rsidR="0034713E">
        <w:t xml:space="preserve"> Tools for modding should be made public for everyone to use. </w:t>
      </w:r>
    </w:p>
    <w:p w14:paraId="06B96C44" w14:textId="13670B28" w:rsidR="00AE487C" w:rsidRDefault="00070D4A" w:rsidP="00E02441">
      <w:pPr>
        <w:rPr>
          <w:rFonts w:eastAsia="Times New Roman" w:cs="Times New Roman"/>
          <w:color w:val="auto"/>
        </w:rPr>
      </w:pPr>
      <w:r>
        <w:rPr>
          <w:noProof/>
        </w:rPr>
        <w:object w:dxaOrig="8310" w:dyaOrig="2685" w14:anchorId="18399957">
          <v:shape id="_x0000_i1032" type="#_x0000_t75" alt="" style="width:415.55pt;height:133.7pt;visibility:visible;mso-wrap-style:square;mso-width-percent:0;mso-height-percent:0;mso-width-percent:0;mso-height-percent:0" o:ole="">
            <v:imagedata r:id="rId20" o:title=""/>
          </v:shape>
          <o:OLEObject Type="Embed" ProgID="Unknown" ShapeID="_x0000_i1032" DrawAspect="Content" ObjectID="_1771059302" r:id="rId21"/>
        </w:object>
      </w:r>
    </w:p>
    <w:p w14:paraId="42F8EEBD" w14:textId="5749D18C" w:rsidR="002A70E5" w:rsidRPr="00775D8D" w:rsidRDefault="00000000" w:rsidP="00E02441">
      <w:pPr>
        <w:rPr>
          <w:noProof/>
        </w:rPr>
      </w:pPr>
      <w:r>
        <w:rPr>
          <w:rFonts w:eastAsia="Times New Roman" w:cs="Times New Roman"/>
          <w:color w:val="auto"/>
        </w:rPr>
        <w:t xml:space="preserve">4. The sample size for this question was too small to be representative of the </w:t>
      </w:r>
      <w:r w:rsidR="00775D8D">
        <w:rPr>
          <w:rFonts w:eastAsia="Times New Roman" w:cs="Times New Roman"/>
          <w:color w:val="auto"/>
        </w:rPr>
        <w:t>TMG</w:t>
      </w:r>
      <w:r>
        <w:rPr>
          <w:rFonts w:eastAsia="Times New Roman" w:cs="Times New Roman"/>
          <w:color w:val="auto"/>
        </w:rPr>
        <w:t xml:space="preserve">. However it did give me ideas on how to increase awareness for the game. As the game will be open source it would be difficult to profit from the game outside of donations. This means that advertising for the game would not be a viable option. However creating videos playing the game is a </w:t>
      </w:r>
      <w:r w:rsidR="00775D8D">
        <w:rPr>
          <w:rFonts w:eastAsia="Times New Roman" w:cs="Times New Roman"/>
          <w:color w:val="auto"/>
        </w:rPr>
        <w:t>cost free</w:t>
      </w:r>
      <w:r>
        <w:rPr>
          <w:rFonts w:eastAsia="Times New Roman" w:cs="Times New Roman"/>
          <w:color w:val="auto"/>
        </w:rPr>
        <w:t xml:space="preserve"> way to spread awareness</w:t>
      </w:r>
      <w:r w:rsidR="00775D8D">
        <w:rPr>
          <w:rFonts w:eastAsia="Times New Roman" w:cs="Times New Roman"/>
          <w:color w:val="auto"/>
        </w:rPr>
        <w:t xml:space="preserve"> and increase the popularity</w:t>
      </w:r>
      <w:r>
        <w:rPr>
          <w:rFonts w:eastAsia="Times New Roman" w:cs="Times New Roman"/>
          <w:color w:val="auto"/>
        </w:rPr>
        <w:t>. I may attempt this after development is finished.</w:t>
      </w:r>
      <w:r w:rsidR="00C30C88" w:rsidRPr="00C30C88">
        <w:rPr>
          <w:noProof/>
        </w:rPr>
        <w:t xml:space="preserve"> </w:t>
      </w:r>
      <w:r w:rsidR="00070D4A">
        <w:rPr>
          <w:noProof/>
        </w:rPr>
        <w:object w:dxaOrig="8163" w:dyaOrig="3404" w14:anchorId="79E524CE">
          <v:shape id="_x0000_i1031" type="#_x0000_t75" alt="" style="width:408.35pt;height:170.75pt;visibility:visible;mso-wrap-style:square;mso-width-percent:0;mso-height-percent:0;mso-width-percent:0;mso-height-percent:0" o:ole="">
            <v:imagedata r:id="rId22" o:title=""/>
          </v:shape>
          <o:OLEObject Type="Embed" ProgID="Unknown" ShapeID="_x0000_i1031" DrawAspect="Content" ObjectID="_1771059303" r:id="rId23"/>
        </w:object>
      </w:r>
    </w:p>
    <w:p w14:paraId="01BC9CE7" w14:textId="77777777" w:rsidR="00D63CF3" w:rsidRDefault="00D63CF3" w:rsidP="00E02441"/>
    <w:p w14:paraId="03E2C464" w14:textId="2C773434" w:rsidR="002A70E5" w:rsidRDefault="00000000" w:rsidP="00E02441">
      <w:r>
        <w:rPr>
          <w:rFonts w:eastAsia="Times New Roman" w:cs="Times New Roman"/>
          <w:color w:val="auto"/>
        </w:rPr>
        <w:lastRenderedPageBreak/>
        <w:t>5.</w:t>
      </w:r>
      <w:r w:rsidR="00C30C88">
        <w:t xml:space="preserve"> </w:t>
      </w:r>
      <w:r>
        <w:t xml:space="preserve">Epic Games and Steam are by far the most popular places for people to get their games from. These are two places that I should definitely release the game to if i want the most installs. Itch.io is also a place that I am considering uploading the finished game to as donations can be given which would make me a small amount of money to continue development. I will </w:t>
      </w:r>
      <w:r w:rsidR="00C30C88">
        <w:t>likely</w:t>
      </w:r>
      <w:r>
        <w:t xml:space="preserve"> not upload to torrent sites or </w:t>
      </w:r>
      <w:r w:rsidR="00C30C88">
        <w:t>X</w:t>
      </w:r>
      <w:r>
        <w:t xml:space="preserve">box and </w:t>
      </w:r>
      <w:r w:rsidR="00C30C88">
        <w:t>Nintendo</w:t>
      </w:r>
      <w:r>
        <w:t xml:space="preserve"> stores.</w:t>
      </w:r>
    </w:p>
    <w:p w14:paraId="2D94F603" w14:textId="5D1E7579" w:rsidR="002A70E5" w:rsidRDefault="00070D4A" w:rsidP="00E02441">
      <w:r>
        <w:rPr>
          <w:noProof/>
        </w:rPr>
        <w:object w:dxaOrig="8190" w:dyaOrig="4470" w14:anchorId="5CB63E92">
          <v:shape id="_x0000_i1030" type="#_x0000_t75" alt="" style="width:410.4pt;height:223.2pt;visibility:visible;mso-wrap-style:square;mso-width-percent:0;mso-height-percent:0;mso-width-percent:0;mso-height-percent:0" o:ole="">
            <v:imagedata r:id="rId24" o:title=""/>
          </v:shape>
          <o:OLEObject Type="Embed" ProgID="Unknown" ShapeID="_x0000_i1030" DrawAspect="Content" ObjectID="_1771059304" r:id="rId25"/>
        </w:object>
      </w:r>
    </w:p>
    <w:p w14:paraId="3573030C" w14:textId="2D0B797F" w:rsidR="002A70E5" w:rsidRDefault="00000000" w:rsidP="00E02441">
      <w:r>
        <w:rPr>
          <w:rFonts w:eastAsia="Times New Roman" w:cs="Times New Roman"/>
          <w:color w:val="auto"/>
        </w:rPr>
        <w:t>6.</w:t>
      </w:r>
      <w:r w:rsidR="00C96C32" w:rsidRPr="00C96C32">
        <w:rPr>
          <w:noProof/>
        </w:rPr>
        <w:t xml:space="preserve"> </w:t>
      </w:r>
      <w:r>
        <w:t>The majority of players think that wall jumping is an essential feature and that it should be in the game.</w:t>
      </w:r>
      <w:r w:rsidR="009520A6">
        <w:t xml:space="preserve"> Wall jumping is a simple feature that should not be difficult to implement. </w:t>
      </w:r>
      <w:r w:rsidR="00070D4A">
        <w:rPr>
          <w:noProof/>
        </w:rPr>
        <w:object w:dxaOrig="8310" w:dyaOrig="3660" w14:anchorId="04127CF8">
          <v:shape id="_x0000_i1029" type="#_x0000_t75" alt="" style="width:415.55pt;height:183.1pt;visibility:visible;mso-wrap-style:square;mso-width-percent:0;mso-height-percent:0;mso-width-percent:0;mso-height-percent:0" o:ole="">
            <v:imagedata r:id="rId26" o:title=""/>
          </v:shape>
          <o:OLEObject Type="Embed" ProgID="Unknown" ShapeID="_x0000_i1029" DrawAspect="Content" ObjectID="_1771059305" r:id="rId27"/>
        </w:object>
      </w:r>
    </w:p>
    <w:p w14:paraId="1848BFE6" w14:textId="77777777" w:rsidR="002A70E5" w:rsidRDefault="002A70E5" w:rsidP="00E02441"/>
    <w:p w14:paraId="4493A4FB" w14:textId="21579CDF" w:rsidR="002A70E5" w:rsidRDefault="00000000" w:rsidP="00E02441">
      <w:r>
        <w:rPr>
          <w:rFonts w:eastAsia="Times New Roman" w:cs="Times New Roman"/>
          <w:color w:val="auto"/>
        </w:rPr>
        <w:t>7.</w:t>
      </w:r>
      <w:r w:rsidR="00846D6B">
        <w:t xml:space="preserve"> </w:t>
      </w:r>
      <w:r>
        <w:t>I will likely include all of the styles in the game (if I have enough time to) except for the medieval theme since it was the least popular.</w:t>
      </w:r>
      <w:r w:rsidR="00846D6B" w:rsidRPr="00846D6B">
        <w:rPr>
          <w:noProof/>
        </w:rPr>
        <w:t xml:space="preserve"> </w:t>
      </w:r>
      <w:r w:rsidR="00070D4A">
        <w:rPr>
          <w:noProof/>
        </w:rPr>
        <w:object w:dxaOrig="8310" w:dyaOrig="3645" w14:anchorId="0BA95FAD">
          <v:shape id="_x0000_i1028" type="#_x0000_t75" alt="" style="width:415.55pt;height:182.05pt;visibility:visible;mso-wrap-style:square;mso-width-percent:0;mso-height-percent:0;mso-width-percent:0;mso-height-percent:0" o:ole="">
            <v:imagedata r:id="rId28" o:title=""/>
          </v:shape>
          <o:OLEObject Type="Embed" ProgID="Unknown" ShapeID="_x0000_i1028" DrawAspect="Content" ObjectID="_1771059306" r:id="rId29"/>
        </w:object>
      </w:r>
    </w:p>
    <w:p w14:paraId="6F2D0CE5" w14:textId="77777777" w:rsidR="002A70E5" w:rsidRDefault="002A70E5" w:rsidP="00E02441"/>
    <w:p w14:paraId="6313D7A8" w14:textId="7DAA7076" w:rsidR="002A70E5" w:rsidRDefault="00000000" w:rsidP="00E02441">
      <w:r>
        <w:rPr>
          <w:rFonts w:eastAsia="Times New Roman" w:cs="Times New Roman"/>
          <w:color w:val="auto"/>
        </w:rPr>
        <w:t xml:space="preserve">8. </w:t>
      </w:r>
      <w:r>
        <w:t>The results showed that my users generally have computers with modern high performance GPU's, Large amounts of memory and processors with high clock speeds and multiple cores (that Pygame can take advantage of through parallelization). This means that my users will have plenty of processing power to run the game. I will, however, still try to keep my game as optimized as possible as this will increase the amount of users that are able to play</w:t>
      </w:r>
      <w:r w:rsidR="009520A6">
        <w:t xml:space="preserve"> which increases the </w:t>
      </w:r>
      <w:r w:rsidR="00846D6B">
        <w:t xml:space="preserve">outreach of my game. </w:t>
      </w:r>
    </w:p>
    <w:p w14:paraId="0B452ADD" w14:textId="081C50D4" w:rsidR="002A70E5" w:rsidRDefault="00070D4A" w:rsidP="00E02441">
      <w:r>
        <w:rPr>
          <w:noProof/>
        </w:rPr>
        <w:object w:dxaOrig="8310" w:dyaOrig="3555" w14:anchorId="25140648">
          <v:shape id="_x0000_i1027" type="#_x0000_t75" alt="" style="width:415.55pt;height:214.95pt;visibility:visible;mso-wrap-style:square;mso-width-percent:0;mso-height-percent:0;mso-width-percent:0;mso-height-percent:0" o:ole="">
            <v:imagedata r:id="rId30" o:title=""/>
          </v:shape>
          <o:OLEObject Type="Embed" ProgID="Unknown" ShapeID="_x0000_i1027" DrawAspect="Content" ObjectID="_1771059307" r:id="rId31"/>
        </w:object>
      </w:r>
    </w:p>
    <w:p w14:paraId="532D82E8" w14:textId="26D8901E" w:rsidR="002A70E5" w:rsidRDefault="00000000" w:rsidP="00E02441">
      <w:r>
        <w:rPr>
          <w:rFonts w:eastAsia="Times New Roman" w:cs="Times New Roman"/>
          <w:color w:val="auto"/>
        </w:rPr>
        <w:t>9.</w:t>
      </w:r>
      <w:r w:rsidR="004B76F7">
        <w:t xml:space="preserve"> Movement around the map was the most important part of gameplay for my users. I will ensure movement is engaging and fun for players</w:t>
      </w:r>
      <w:r>
        <w:t>. Secrets are also a part that i am considering adding to the game as they may improve the game for long time users as it will increase the amount of content.</w:t>
      </w:r>
      <w:r w:rsidR="00865C0F" w:rsidRPr="00865C0F">
        <w:rPr>
          <w:noProof/>
        </w:rPr>
        <w:t xml:space="preserve"> </w:t>
      </w:r>
      <w:r w:rsidR="00070D4A">
        <w:rPr>
          <w:noProof/>
        </w:rPr>
        <w:object w:dxaOrig="8310" w:dyaOrig="3345" w14:anchorId="02B54D37">
          <v:shape id="_x0000_i1026" type="#_x0000_t75" alt="" style="width:415.55pt;height:167.65pt;visibility:visible;mso-wrap-style:square;mso-width-percent:0;mso-height-percent:0;mso-width-percent:0;mso-height-percent:0" o:ole="">
            <v:imagedata r:id="rId32" o:title=""/>
          </v:shape>
          <o:OLEObject Type="Embed" ProgID="Unknown" ShapeID="_x0000_i1026" DrawAspect="Content" ObjectID="_1771059308" r:id="rId33"/>
        </w:object>
      </w:r>
    </w:p>
    <w:p w14:paraId="1403DB1F" w14:textId="69649228" w:rsidR="002A70E5" w:rsidRDefault="002A70E5" w:rsidP="00E02441"/>
    <w:p w14:paraId="72F9E9C2" w14:textId="77777777" w:rsidR="002A70E5" w:rsidRDefault="002A70E5" w:rsidP="00E02441"/>
    <w:p w14:paraId="54923464" w14:textId="7677F899" w:rsidR="002A70E5" w:rsidRDefault="00000000" w:rsidP="00E02441">
      <w:r>
        <w:rPr>
          <w:rFonts w:eastAsia="Times New Roman" w:cs="Times New Roman"/>
          <w:color w:val="auto"/>
        </w:rPr>
        <w:t>10.</w:t>
      </w:r>
      <w:r w:rsidR="00865C0F">
        <w:t xml:space="preserve"> </w:t>
      </w:r>
      <w:r>
        <w:t>Controller and keyboard were split fairly evenly. I am considering adding support for both as this will maximise my player base.</w:t>
      </w:r>
      <w:r w:rsidR="00683727">
        <w:t xml:space="preserve"> And increase accessability for users. </w:t>
      </w:r>
      <w:r w:rsidR="00AB7B22">
        <w:t xml:space="preserve">It also maximises the amount of players </w:t>
      </w:r>
      <w:r w:rsidR="00C744A3">
        <w:t>that can play local multiplayer which is very important if the game is “party game”</w:t>
      </w:r>
      <w:r w:rsidR="008A4110">
        <w:t xml:space="preserve">. </w:t>
      </w:r>
    </w:p>
    <w:p w14:paraId="07F0BFB7" w14:textId="4D35085D" w:rsidR="002A70E5" w:rsidRDefault="00070D4A" w:rsidP="00E02441">
      <w:r>
        <w:rPr>
          <w:noProof/>
        </w:rPr>
        <w:object w:dxaOrig="8310" w:dyaOrig="3435" w14:anchorId="315F2108">
          <v:shape id="_x0000_i1025" type="#_x0000_t75" alt="" style="width:415.55pt;height:170.75pt;visibility:visible;mso-wrap-style:square;mso-width-percent:0;mso-height-percent:0;mso-width-percent:0;mso-height-percent:0" o:ole="">
            <v:imagedata r:id="rId34" o:title=""/>
          </v:shape>
          <o:OLEObject Type="Embed" ProgID="Unknown" ShapeID="_x0000_i1025" DrawAspect="Content" ObjectID="_1771059309" r:id="rId35"/>
        </w:object>
      </w:r>
    </w:p>
    <w:p w14:paraId="68B8138B" w14:textId="5D89D30D" w:rsidR="002A70E5" w:rsidRDefault="00000000" w:rsidP="00E02441">
      <w:r>
        <w:t>11.</w:t>
      </w:r>
      <w:r w:rsidR="005B368E">
        <w:t xml:space="preserve"> </w:t>
      </w:r>
      <w:r>
        <w:t>Surprisingly the majority of respondents thought that G was the best option for throwing a weapon. Ideally a method for changing the keybindings would be implemented but this is unlikely to be done before the deadline for release. Instead I will go with the majority of people and set the G as the key for through.</w:t>
      </w:r>
    </w:p>
    <w:p w14:paraId="78D2A571" w14:textId="77777777" w:rsidR="002A70E5" w:rsidRDefault="002A70E5">
      <w:pPr>
        <w:pStyle w:val="Standard"/>
      </w:pPr>
    </w:p>
    <w:p w14:paraId="4421DA1C" w14:textId="77777777" w:rsidR="002A70E5" w:rsidRDefault="00000000" w:rsidP="00E02441">
      <w:pPr>
        <w:pStyle w:val="Heading3"/>
        <w:rPr>
          <w:rFonts w:eastAsia="Times New Roman"/>
        </w:rPr>
      </w:pPr>
      <w:bookmarkStart w:id="21" w:name="_Toc160434184"/>
      <w:r>
        <w:rPr>
          <w:rFonts w:eastAsia="Times New Roman"/>
        </w:rPr>
        <w:t>Conclusions</w:t>
      </w:r>
      <w:bookmarkEnd w:id="21"/>
    </w:p>
    <w:p w14:paraId="61B939F7" w14:textId="440E89A6" w:rsidR="002A70E5" w:rsidRDefault="00000000" w:rsidP="00E02441">
      <w:r>
        <w:t>My game should be open source and fast paced. It should have support for many different operating systems and input methods.</w:t>
      </w:r>
      <w:r w:rsidR="00BE1646">
        <w:t xml:space="preserve"> It should also have a large amount of content and have mod support to increase replayability</w:t>
      </w:r>
      <w:r w:rsidR="00AA36B5">
        <w:t xml:space="preserve">. </w:t>
      </w:r>
    </w:p>
    <w:p w14:paraId="7F4E5756" w14:textId="77777777" w:rsidR="00F623E8" w:rsidRDefault="00F623E8" w:rsidP="00E02441"/>
    <w:p w14:paraId="7E6AB35D" w14:textId="051B45C0" w:rsidR="00F623E8" w:rsidRDefault="00F623E8" w:rsidP="00F623E8">
      <w:pPr>
        <w:pStyle w:val="Heading2"/>
        <w:rPr>
          <w:rFonts w:hint="eastAsia"/>
        </w:rPr>
      </w:pPr>
      <w:bookmarkStart w:id="22" w:name="_Toc160434185"/>
      <w:r>
        <w:t>Features of proposed solution</w:t>
      </w:r>
      <w:bookmarkEnd w:id="22"/>
    </w:p>
    <w:p w14:paraId="1BA98914" w14:textId="60EFDB2B" w:rsidR="002302F5" w:rsidRPr="002302F5" w:rsidRDefault="002302F5" w:rsidP="002302F5">
      <w:r>
        <w:t xml:space="preserve">I will developing a 2d platformer. It will make use of both controllers and keyboard/mouse. It will have a large amount of content to increase </w:t>
      </w:r>
      <w:r>
        <w:lastRenderedPageBreak/>
        <w:t xml:space="preserve">replayabilty. It will have a weapon pick up system similar to that of Stick Fight. It will have a round system where players fight until only one player is alive. It will use python and pygame-ce for the development. </w:t>
      </w:r>
      <w:r w:rsidR="001F6C8B">
        <w:t xml:space="preserve">It should be designed for low end computers and should have support for muliple types of operating system. </w:t>
      </w:r>
      <w:r w:rsidR="00056EF2">
        <w:t xml:space="preserve">It should have a destruction system where platforms are destroyed based when they are hit by a bullet. </w:t>
      </w:r>
      <w:r w:rsidR="00767308">
        <w:t>The game should have some random gameplay aspects to keep it fun</w:t>
      </w:r>
      <w:r w:rsidR="00831EF2">
        <w:t xml:space="preserve"> for all users. </w:t>
      </w:r>
      <w:r w:rsidR="00047E84">
        <w:t xml:space="preserve">The starting menu will be diagetic and it will have a simple settings menu. </w:t>
      </w:r>
    </w:p>
    <w:p w14:paraId="19F191BF" w14:textId="77777777" w:rsidR="002A70E5" w:rsidRDefault="002A70E5">
      <w:pPr>
        <w:pStyle w:val="Standard"/>
      </w:pPr>
    </w:p>
    <w:p w14:paraId="63711E22" w14:textId="6CC213B0" w:rsidR="002A70E5" w:rsidRDefault="00000000" w:rsidP="002302F5">
      <w:pPr>
        <w:pStyle w:val="Heading3"/>
      </w:pPr>
      <w:bookmarkStart w:id="23" w:name="_Toc160434186"/>
      <w:r>
        <w:t>Limitations</w:t>
      </w:r>
      <w:r w:rsidR="002302F5">
        <w:t xml:space="preserve"> of proposed solution</w:t>
      </w:r>
      <w:bookmarkEnd w:id="23"/>
    </w:p>
    <w:p w14:paraId="586435B0" w14:textId="215B94A1" w:rsidR="00767308" w:rsidRPr="00767308" w:rsidRDefault="00EC2155" w:rsidP="00767308">
      <w:r>
        <w:t>The main limitation is the time limit on the development of the project. This limits how much of the program can be made</w:t>
      </w:r>
      <w:r w:rsidR="002E56B2">
        <w:t xml:space="preserve"> and the complexity of the features of the game. Computational limits of python are also a limitation. Python is an interpreted language which means that the speed is lower than other languages. This means that the program will be limited to less computationally difficult game mechanics. Also the game cannot use complex shaders as there is no direct access to the </w:t>
      </w:r>
      <w:r w:rsidR="00FA2BD1">
        <w:t>GPU</w:t>
      </w:r>
      <w:r w:rsidR="00D9192F">
        <w:t xml:space="preserve">. </w:t>
      </w:r>
    </w:p>
    <w:p w14:paraId="059DDEB7" w14:textId="78BEDF80" w:rsidR="002A70E5" w:rsidRDefault="002A70E5" w:rsidP="00E02441"/>
    <w:p w14:paraId="1475B639" w14:textId="77777777" w:rsidR="002A70E5" w:rsidRDefault="00000000" w:rsidP="00E02441">
      <w:pPr>
        <w:pStyle w:val="Heading2"/>
        <w:rPr>
          <w:rFonts w:hint="eastAsia"/>
        </w:rPr>
      </w:pPr>
      <w:bookmarkStart w:id="24" w:name="_Toc160434187"/>
      <w:r>
        <w:t>Objectives</w:t>
      </w:r>
      <w:bookmarkEnd w:id="24"/>
    </w:p>
    <w:p w14:paraId="02DC74D7" w14:textId="77777777" w:rsidR="002A70E5" w:rsidRDefault="00000000" w:rsidP="00E02441">
      <w:pPr>
        <w:pStyle w:val="ListParagraph"/>
        <w:numPr>
          <w:ilvl w:val="0"/>
          <w:numId w:val="9"/>
        </w:numPr>
      </w:pPr>
      <w:r>
        <w:t>Projectiles/bullets are destroyed when they hit a tile</w:t>
      </w:r>
    </w:p>
    <w:p w14:paraId="5E7AFE32" w14:textId="77777777" w:rsidR="002A70E5" w:rsidRDefault="00000000" w:rsidP="00E02441">
      <w:pPr>
        <w:pStyle w:val="ListParagraph"/>
        <w:numPr>
          <w:ilvl w:val="0"/>
          <w:numId w:val="9"/>
        </w:numPr>
      </w:pPr>
      <w:r>
        <w:t>Tiles/Platforms can be destroyed by some projectiles</w:t>
      </w:r>
    </w:p>
    <w:p w14:paraId="2F76B6CF" w14:textId="77777777" w:rsidR="002A70E5" w:rsidRDefault="00000000" w:rsidP="00E02441">
      <w:pPr>
        <w:pStyle w:val="ListParagraph"/>
        <w:numPr>
          <w:ilvl w:val="0"/>
          <w:numId w:val="9"/>
        </w:numPr>
      </w:pPr>
      <w:r>
        <w:t>After enough damage tiles are destroyed</w:t>
      </w:r>
    </w:p>
    <w:p w14:paraId="784FEA3A" w14:textId="77777777" w:rsidR="002A70E5" w:rsidRDefault="00000000" w:rsidP="00E02441">
      <w:pPr>
        <w:pStyle w:val="ListParagraph"/>
        <w:numPr>
          <w:ilvl w:val="0"/>
          <w:numId w:val="9"/>
        </w:numPr>
      </w:pPr>
      <w:r>
        <w:t>Tiles turn into a falling tile that is affected by gravity</w:t>
      </w:r>
    </w:p>
    <w:p w14:paraId="2CD9BAC4" w14:textId="77777777" w:rsidR="002A70E5" w:rsidRDefault="00000000" w:rsidP="00E02441">
      <w:pPr>
        <w:pStyle w:val="ListParagraph"/>
        <w:numPr>
          <w:ilvl w:val="0"/>
          <w:numId w:val="9"/>
        </w:numPr>
      </w:pPr>
      <w:r>
        <w:t>Tiles break into 4 rectangles that are affected by gravity</w:t>
      </w:r>
    </w:p>
    <w:p w14:paraId="37DEC93F" w14:textId="77777777" w:rsidR="002A70E5" w:rsidRDefault="00000000" w:rsidP="00E02441">
      <w:pPr>
        <w:pStyle w:val="ListParagraph"/>
        <w:numPr>
          <w:ilvl w:val="0"/>
          <w:numId w:val="9"/>
        </w:numPr>
      </w:pPr>
      <w:r>
        <w:t>Tiles break into a few random shaped pieces that are algorithmically generated</w:t>
      </w:r>
    </w:p>
    <w:p w14:paraId="78DB39C5" w14:textId="77777777" w:rsidR="002A70E5" w:rsidRDefault="00000000" w:rsidP="00E02441">
      <w:pPr>
        <w:pStyle w:val="ListParagraph"/>
        <w:numPr>
          <w:ilvl w:val="0"/>
          <w:numId w:val="9"/>
        </w:numPr>
      </w:pPr>
      <w:r>
        <w:t>Players are able to walk and interact on the fragments of tiles</w:t>
      </w:r>
    </w:p>
    <w:p w14:paraId="0D442A23" w14:textId="77777777" w:rsidR="002A70E5" w:rsidRDefault="00000000" w:rsidP="00E02441">
      <w:pPr>
        <w:pStyle w:val="ListParagraph"/>
        <w:numPr>
          <w:ilvl w:val="0"/>
          <w:numId w:val="9"/>
        </w:numPr>
      </w:pPr>
      <w:r>
        <w:t>The game should run with FPS over 60 for smooth game play</w:t>
      </w:r>
    </w:p>
    <w:p w14:paraId="0B114607" w14:textId="77777777" w:rsidR="002A70E5" w:rsidRDefault="00000000" w:rsidP="00E02441">
      <w:pPr>
        <w:pStyle w:val="ListParagraph"/>
        <w:numPr>
          <w:ilvl w:val="0"/>
          <w:numId w:val="9"/>
        </w:numPr>
      </w:pPr>
      <w:r>
        <w:t>NPC enemies which can path find to the player</w:t>
      </w:r>
    </w:p>
    <w:p w14:paraId="30B82EB2" w14:textId="77777777" w:rsidR="002A70E5" w:rsidRDefault="00000000" w:rsidP="00E02441">
      <w:pPr>
        <w:pStyle w:val="ListParagraph"/>
        <w:numPr>
          <w:ilvl w:val="0"/>
          <w:numId w:val="9"/>
        </w:numPr>
      </w:pPr>
      <w:r>
        <w:t>NPC enemies that can path find and interact with fragmented of tiles</w:t>
      </w:r>
    </w:p>
    <w:p w14:paraId="24E42654" w14:textId="2AB1A4CA" w:rsidR="002A70E5" w:rsidRDefault="00E02441" w:rsidP="00E02441">
      <w:pPr>
        <w:pStyle w:val="ListParagraph"/>
        <w:numPr>
          <w:ilvl w:val="0"/>
          <w:numId w:val="9"/>
        </w:numPr>
      </w:pPr>
      <w:r>
        <w:t>Rag-doll players that interact with the enviroment</w:t>
      </w:r>
    </w:p>
    <w:p w14:paraId="5F9F18D0" w14:textId="77777777" w:rsidR="002A70E5" w:rsidRDefault="00000000" w:rsidP="00E02441">
      <w:pPr>
        <w:pStyle w:val="ListParagraph"/>
        <w:numPr>
          <w:ilvl w:val="0"/>
          <w:numId w:val="9"/>
        </w:numPr>
      </w:pPr>
      <w:r>
        <w:t>The players have animation that changes depending on the speed the player is moving</w:t>
      </w:r>
    </w:p>
    <w:p w14:paraId="7587DB85" w14:textId="77777777" w:rsidR="002A70E5" w:rsidRDefault="00000000" w:rsidP="00E02441">
      <w:pPr>
        <w:pStyle w:val="ListParagraph"/>
        <w:numPr>
          <w:ilvl w:val="0"/>
          <w:numId w:val="9"/>
        </w:numPr>
      </w:pPr>
      <w:r>
        <w:t>After each round players are respawned in the next level and another round starts</w:t>
      </w:r>
    </w:p>
    <w:p w14:paraId="3DB2BFB2" w14:textId="77777777" w:rsidR="00E02441" w:rsidRDefault="00000000" w:rsidP="00E02441">
      <w:pPr>
        <w:pStyle w:val="ListParagraph"/>
        <w:numPr>
          <w:ilvl w:val="0"/>
          <w:numId w:val="9"/>
        </w:numPr>
      </w:pPr>
      <w:r>
        <w:t>weapons spawn in different places throughout the level</w:t>
      </w:r>
    </w:p>
    <w:p w14:paraId="51A895CA" w14:textId="05C6FBB3" w:rsidR="002A70E5" w:rsidRDefault="00000000" w:rsidP="00E02441">
      <w:pPr>
        <w:pStyle w:val="ListParagraph"/>
        <w:numPr>
          <w:ilvl w:val="0"/>
          <w:numId w:val="9"/>
        </w:numPr>
      </w:pPr>
      <w:r>
        <w:t>players can pick up weapons</w:t>
      </w:r>
    </w:p>
    <w:p w14:paraId="4B875833" w14:textId="77777777" w:rsidR="002A70E5" w:rsidRDefault="00000000" w:rsidP="00E02441">
      <w:pPr>
        <w:pStyle w:val="ListParagraph"/>
        <w:numPr>
          <w:ilvl w:val="0"/>
          <w:numId w:val="7"/>
        </w:numPr>
      </w:pPr>
      <w:r>
        <w:t>players can use weapons</w:t>
      </w:r>
    </w:p>
    <w:p w14:paraId="224F72FF" w14:textId="77777777" w:rsidR="002A70E5" w:rsidRDefault="00000000" w:rsidP="00E02441">
      <w:pPr>
        <w:pStyle w:val="ListParagraph"/>
        <w:numPr>
          <w:ilvl w:val="0"/>
          <w:numId w:val="7"/>
        </w:numPr>
      </w:pPr>
      <w:r>
        <w:lastRenderedPageBreak/>
        <w:t>bullets are emitted from weapons</w:t>
      </w:r>
    </w:p>
    <w:p w14:paraId="5CFB6BA3" w14:textId="77777777" w:rsidR="002A70E5" w:rsidRDefault="00000000" w:rsidP="00E02441">
      <w:pPr>
        <w:pStyle w:val="ListParagraph"/>
        <w:numPr>
          <w:ilvl w:val="0"/>
          <w:numId w:val="7"/>
        </w:numPr>
      </w:pPr>
      <w:r>
        <w:t>bullets can cause damage to a player</w:t>
      </w:r>
    </w:p>
    <w:p w14:paraId="345D459A" w14:textId="77777777" w:rsidR="002A70E5" w:rsidRDefault="00000000" w:rsidP="00E02441">
      <w:pPr>
        <w:pStyle w:val="ListParagraph"/>
        <w:numPr>
          <w:ilvl w:val="0"/>
          <w:numId w:val="7"/>
        </w:numPr>
      </w:pPr>
      <w:r>
        <w:t>If enough damage is dealt the player will be killed</w:t>
      </w:r>
    </w:p>
    <w:p w14:paraId="7943E24F" w14:textId="77777777" w:rsidR="002A70E5" w:rsidRDefault="00000000" w:rsidP="00E02441">
      <w:pPr>
        <w:pStyle w:val="ListParagraph"/>
        <w:numPr>
          <w:ilvl w:val="0"/>
          <w:numId w:val="7"/>
        </w:numPr>
      </w:pPr>
      <w:r>
        <w:t>when only one player is left alive or there are no players alive the round ends</w:t>
      </w:r>
    </w:p>
    <w:p w14:paraId="3C4DE7D6" w14:textId="77777777" w:rsidR="002A70E5" w:rsidRDefault="00000000" w:rsidP="00E02441">
      <w:pPr>
        <w:pStyle w:val="ListParagraph"/>
        <w:numPr>
          <w:ilvl w:val="0"/>
          <w:numId w:val="7"/>
        </w:numPr>
      </w:pPr>
      <w:r>
        <w:t>when the round ends a new map is loaded</w:t>
      </w:r>
    </w:p>
    <w:p w14:paraId="13C3CF64" w14:textId="77777777" w:rsidR="002A70E5" w:rsidRDefault="00000000" w:rsidP="00E02441">
      <w:pPr>
        <w:pStyle w:val="ListParagraph"/>
        <w:numPr>
          <w:ilvl w:val="0"/>
          <w:numId w:val="7"/>
        </w:numPr>
      </w:pPr>
      <w:r>
        <w:t>after a new map is loaded the players are respawned and the new round begins</w:t>
      </w:r>
    </w:p>
    <w:p w14:paraId="59F7F037" w14:textId="77777777" w:rsidR="002A70E5" w:rsidRDefault="00000000" w:rsidP="00E02441">
      <w:pPr>
        <w:pStyle w:val="ListParagraph"/>
        <w:numPr>
          <w:ilvl w:val="0"/>
          <w:numId w:val="7"/>
        </w:numPr>
      </w:pPr>
      <w:r>
        <w:t>the players scores are kept track of and displayed</w:t>
      </w:r>
    </w:p>
    <w:p w14:paraId="17C7535C" w14:textId="77777777" w:rsidR="002A70E5" w:rsidRDefault="002A70E5">
      <w:pPr>
        <w:pStyle w:val="Standard"/>
      </w:pPr>
    </w:p>
    <w:p w14:paraId="54D5C10B" w14:textId="77777777" w:rsidR="002A70E5" w:rsidRDefault="002A70E5">
      <w:pPr>
        <w:pStyle w:val="Standard"/>
      </w:pPr>
    </w:p>
    <w:p w14:paraId="275BADEC" w14:textId="77777777" w:rsidR="002A70E5" w:rsidRDefault="00000000" w:rsidP="00287EAD">
      <w:pPr>
        <w:pStyle w:val="Heading2"/>
        <w:rPr>
          <w:rFonts w:hint="eastAsia"/>
        </w:rPr>
      </w:pPr>
      <w:bookmarkStart w:id="25" w:name="_Toc160434188"/>
      <w:r>
        <w:t>System Requirements</w:t>
      </w:r>
      <w:bookmarkEnd w:id="25"/>
    </w:p>
    <w:p w14:paraId="161A432F" w14:textId="77777777" w:rsidR="00246EE9" w:rsidRDefault="00246EE9" w:rsidP="00246EE9"/>
    <w:p w14:paraId="28B4B4F4" w14:textId="1FB60506" w:rsidR="00803E42" w:rsidRDefault="00246EE9" w:rsidP="00EE7EE6">
      <w:pPr>
        <w:pStyle w:val="Heading3"/>
      </w:pPr>
      <w:bookmarkStart w:id="26" w:name="_Toc160434189"/>
      <w:r>
        <w:t>Hardware Requirements</w:t>
      </w:r>
      <w:bookmarkEnd w:id="26"/>
    </w:p>
    <w:tbl>
      <w:tblPr>
        <w:tblStyle w:val="TableGrid"/>
        <w:tblW w:w="0" w:type="auto"/>
        <w:tblLook w:val="04A0" w:firstRow="1" w:lastRow="0" w:firstColumn="1" w:lastColumn="0" w:noHBand="0" w:noVBand="1"/>
      </w:tblPr>
      <w:tblGrid>
        <w:gridCol w:w="4814"/>
        <w:gridCol w:w="4814"/>
      </w:tblGrid>
      <w:tr w:rsidR="005D7EB9" w14:paraId="017DDF33" w14:textId="77777777" w:rsidTr="005D7EB9">
        <w:tc>
          <w:tcPr>
            <w:tcW w:w="4814" w:type="dxa"/>
          </w:tcPr>
          <w:p w14:paraId="56148640" w14:textId="4717BB24" w:rsidR="005D7EB9" w:rsidRPr="005D7EB9" w:rsidRDefault="005D7EB9" w:rsidP="005D7EB9">
            <w:pPr>
              <w:pStyle w:val="ListParagraph"/>
              <w:rPr>
                <w:b/>
                <w:bCs/>
              </w:rPr>
            </w:pPr>
            <w:r>
              <w:rPr>
                <w:b/>
                <w:bCs/>
              </w:rPr>
              <w:t>Requirement</w:t>
            </w:r>
          </w:p>
        </w:tc>
        <w:tc>
          <w:tcPr>
            <w:tcW w:w="4814" w:type="dxa"/>
          </w:tcPr>
          <w:p w14:paraId="6C6F362A" w14:textId="1ADF2C9D" w:rsidR="005D7EB9" w:rsidRPr="005D7EB9" w:rsidRDefault="005D7EB9" w:rsidP="005D7EB9">
            <w:pPr>
              <w:rPr>
                <w:b/>
                <w:bCs/>
              </w:rPr>
            </w:pPr>
            <w:r>
              <w:rPr>
                <w:b/>
                <w:bCs/>
              </w:rPr>
              <w:t>Justification</w:t>
            </w:r>
          </w:p>
        </w:tc>
      </w:tr>
      <w:tr w:rsidR="005D7EB9" w14:paraId="3D82B5FE" w14:textId="77777777" w:rsidTr="005D7EB9">
        <w:tc>
          <w:tcPr>
            <w:tcW w:w="4814" w:type="dxa"/>
          </w:tcPr>
          <w:p w14:paraId="247BBB81" w14:textId="7C629C2F" w:rsidR="005D7EB9" w:rsidRDefault="005D7EB9" w:rsidP="005D7EB9">
            <w:pPr>
              <w:pStyle w:val="ListParagraph"/>
              <w:numPr>
                <w:ilvl w:val="0"/>
                <w:numId w:val="8"/>
              </w:numPr>
            </w:pPr>
            <w:r>
              <w:t>100 MB of RAM or higher</w:t>
            </w:r>
          </w:p>
          <w:p w14:paraId="39D515C3" w14:textId="77777777" w:rsidR="005D7EB9" w:rsidRDefault="005D7EB9" w:rsidP="005D7EB9">
            <w:pPr>
              <w:pStyle w:val="ListParagraph"/>
              <w:numPr>
                <w:ilvl w:val="0"/>
                <w:numId w:val="8"/>
              </w:numPr>
            </w:pPr>
            <w:r>
              <w:t>2GHZ 4 core CPU</w:t>
            </w:r>
          </w:p>
          <w:p w14:paraId="3EB0A1C5" w14:textId="77777777" w:rsidR="005D7EB9" w:rsidRDefault="005D7EB9" w:rsidP="005D7EB9">
            <w:pPr>
              <w:pStyle w:val="ListParagraph"/>
              <w:numPr>
                <w:ilvl w:val="0"/>
                <w:numId w:val="8"/>
              </w:numPr>
            </w:pPr>
            <w:r>
              <w:t>Integrated GPU with 200 MB of VRAM or above</w:t>
            </w:r>
          </w:p>
          <w:p w14:paraId="6F7E17A0" w14:textId="32BE845C" w:rsidR="005D7EB9" w:rsidRDefault="005D7EB9" w:rsidP="005D7EB9">
            <w:pPr>
              <w:pStyle w:val="ListParagraph"/>
              <w:numPr>
                <w:ilvl w:val="0"/>
                <w:numId w:val="8"/>
              </w:numPr>
            </w:pPr>
            <w:r>
              <w:t>1MB or more free storage space</w:t>
            </w:r>
          </w:p>
        </w:tc>
        <w:tc>
          <w:tcPr>
            <w:tcW w:w="4814" w:type="dxa"/>
          </w:tcPr>
          <w:p w14:paraId="0A15A5A4" w14:textId="3CEC8D5D" w:rsidR="002D2FA3" w:rsidRDefault="005D7EB9" w:rsidP="002D2FA3">
            <w:r>
              <w:t xml:space="preserve">These are the minimum hardware requirements that are needed to run the game. If these are not met the game will not function properly. </w:t>
            </w:r>
            <w:r w:rsidR="002D2FA3">
              <w:t xml:space="preserve">The storage space the program takes up will depend on the amount of levels that the player downloads/creates however storage for these is low as they are small txt files. The requirements for the program will also depend on the frame rate that the user wants to play the game at. Higher frame rates require more computation for the CPU. The requirements that I have made are based of a 60fps frame rate. The GPU usage of the program will be minimal as python does not use the GPU but Pygame does use some of the </w:t>
            </w:r>
            <w:r w:rsidR="004756E0">
              <w:t>GPU</w:t>
            </w:r>
            <w:r w:rsidR="002D2FA3">
              <w:t>.</w:t>
            </w:r>
          </w:p>
          <w:p w14:paraId="535D4DE9" w14:textId="7B804CBB" w:rsidR="005D7EB9" w:rsidRDefault="005D7EB9" w:rsidP="005D7EB9"/>
        </w:tc>
      </w:tr>
      <w:tr w:rsidR="005D7EB9" w14:paraId="61287ABE" w14:textId="77777777" w:rsidTr="005D7EB9">
        <w:tc>
          <w:tcPr>
            <w:tcW w:w="4814" w:type="dxa"/>
          </w:tcPr>
          <w:p w14:paraId="5A8C9CA6" w14:textId="3DB81ADD" w:rsidR="005D7EB9" w:rsidRDefault="005D7EB9" w:rsidP="00B75BAA">
            <w:r>
              <w:t>A controller with 2 joysticks, 1 trigger and 4 buttons</w:t>
            </w:r>
          </w:p>
        </w:tc>
        <w:tc>
          <w:tcPr>
            <w:tcW w:w="4814" w:type="dxa"/>
          </w:tcPr>
          <w:p w14:paraId="5F62822A" w14:textId="04908745" w:rsidR="005D7EB9" w:rsidRDefault="005D7EB9" w:rsidP="005D7EB9">
            <w:r>
              <w:t>These are necessary to play the game with more than 1 player.</w:t>
            </w:r>
          </w:p>
        </w:tc>
      </w:tr>
      <w:tr w:rsidR="005D7EB9" w14:paraId="14DD39EA" w14:textId="77777777" w:rsidTr="005D7EB9">
        <w:tc>
          <w:tcPr>
            <w:tcW w:w="4814" w:type="dxa"/>
          </w:tcPr>
          <w:p w14:paraId="68F9C408" w14:textId="5AE13CE7" w:rsidR="005D7EB9" w:rsidRDefault="005D7EB9" w:rsidP="00B75BAA">
            <w:r>
              <w:t>1024x576 or higher-resolution screen</w:t>
            </w:r>
          </w:p>
        </w:tc>
        <w:tc>
          <w:tcPr>
            <w:tcW w:w="4814" w:type="dxa"/>
          </w:tcPr>
          <w:p w14:paraId="50E24E28" w14:textId="4D86CCC6" w:rsidR="005D7EB9" w:rsidRDefault="005D7EB9" w:rsidP="005D7EB9">
            <w:r>
              <w:t xml:space="preserve">This is the minimum resolution the </w:t>
            </w:r>
            <w:r>
              <w:lastRenderedPageBreak/>
              <w:t>game can be played at. The user needs a screen to be able to see the game</w:t>
            </w:r>
          </w:p>
        </w:tc>
      </w:tr>
      <w:tr w:rsidR="005D7EB9" w14:paraId="32EE9AAF" w14:textId="77777777" w:rsidTr="005D7EB9">
        <w:tc>
          <w:tcPr>
            <w:tcW w:w="4814" w:type="dxa"/>
          </w:tcPr>
          <w:p w14:paraId="51E893E3" w14:textId="77777777" w:rsidR="005D7EB9" w:rsidRDefault="005D7EB9" w:rsidP="005D7EB9">
            <w:pPr>
              <w:pStyle w:val="ListParagraph"/>
              <w:numPr>
                <w:ilvl w:val="0"/>
                <w:numId w:val="8"/>
              </w:numPr>
            </w:pPr>
            <w:r>
              <w:lastRenderedPageBreak/>
              <w:t>A keyboard with “QWERTY” layout</w:t>
            </w:r>
          </w:p>
          <w:p w14:paraId="06037045" w14:textId="0753E55C" w:rsidR="005D7EB9" w:rsidRDefault="005D7EB9" w:rsidP="005D7EB9">
            <w:pPr>
              <w:pStyle w:val="ListParagraph"/>
              <w:numPr>
                <w:ilvl w:val="0"/>
                <w:numId w:val="8"/>
              </w:numPr>
            </w:pPr>
            <w:r>
              <w:t>A mouse/ trackpad</w:t>
            </w:r>
          </w:p>
        </w:tc>
        <w:tc>
          <w:tcPr>
            <w:tcW w:w="4814" w:type="dxa"/>
          </w:tcPr>
          <w:p w14:paraId="4CF6CBA0" w14:textId="79BA8BC2" w:rsidR="005D7EB9" w:rsidRDefault="005D7EB9" w:rsidP="005D7EB9">
            <w:r>
              <w:t>These are necessary to play the game using mouse and keyboard as an input. It is not the only method of input however</w:t>
            </w:r>
          </w:p>
        </w:tc>
      </w:tr>
    </w:tbl>
    <w:p w14:paraId="0D61E387" w14:textId="77777777" w:rsidR="005D7EB9" w:rsidRDefault="005D7EB9" w:rsidP="005D7EB9"/>
    <w:p w14:paraId="4FB43165" w14:textId="77777777" w:rsidR="00DE13E9" w:rsidRDefault="00DE13E9" w:rsidP="00DE13E9">
      <w:pPr>
        <w:ind w:left="360"/>
      </w:pPr>
    </w:p>
    <w:p w14:paraId="7B81391A" w14:textId="2CC7BFFE" w:rsidR="00246EE9" w:rsidRDefault="00246EE9" w:rsidP="00287EAD">
      <w:pPr>
        <w:pStyle w:val="Heading3"/>
      </w:pPr>
      <w:bookmarkStart w:id="27" w:name="_Toc160434190"/>
      <w:r>
        <w:t>Software Requirements</w:t>
      </w:r>
      <w:bookmarkEnd w:id="27"/>
    </w:p>
    <w:tbl>
      <w:tblPr>
        <w:tblStyle w:val="TableGrid"/>
        <w:tblW w:w="0" w:type="auto"/>
        <w:tblLook w:val="04A0" w:firstRow="1" w:lastRow="0" w:firstColumn="1" w:lastColumn="0" w:noHBand="0" w:noVBand="1"/>
      </w:tblPr>
      <w:tblGrid>
        <w:gridCol w:w="4814"/>
        <w:gridCol w:w="4814"/>
      </w:tblGrid>
      <w:tr w:rsidR="00EE7EE6" w14:paraId="299D6083" w14:textId="77777777" w:rsidTr="00EE7EE6">
        <w:tc>
          <w:tcPr>
            <w:tcW w:w="4814" w:type="dxa"/>
          </w:tcPr>
          <w:p w14:paraId="5E146092" w14:textId="69F008A8" w:rsidR="00EE7EE6" w:rsidRDefault="00EE7EE6" w:rsidP="00B75BAA">
            <w:r>
              <w:t>Any operating system with support for python 3.12 or higher</w:t>
            </w:r>
          </w:p>
        </w:tc>
        <w:tc>
          <w:tcPr>
            <w:tcW w:w="4814" w:type="dxa"/>
          </w:tcPr>
          <w:p w14:paraId="4EC9AA76" w14:textId="5EB61659" w:rsidR="00EE7EE6" w:rsidRDefault="005B3D32" w:rsidP="00EE7EE6">
            <w:r>
              <w:t xml:space="preserve">An operating system is needed to manage the I/O devices and memory. This is needed for the game. </w:t>
            </w:r>
          </w:p>
        </w:tc>
      </w:tr>
      <w:tr w:rsidR="00EE7EE6" w14:paraId="578B4424" w14:textId="77777777" w:rsidTr="00EE7EE6">
        <w:tc>
          <w:tcPr>
            <w:tcW w:w="4814" w:type="dxa"/>
          </w:tcPr>
          <w:p w14:paraId="038F3044" w14:textId="0603325C" w:rsidR="00B75BAA" w:rsidRDefault="00B75BAA" w:rsidP="00B75BAA">
            <w:r>
              <w:t xml:space="preserve">Python 3.12 </w:t>
            </w:r>
            <w:r w:rsidR="003C2BF1">
              <w:t xml:space="preserve"> s</w:t>
            </w:r>
            <w:r>
              <w:t>or higher installed</w:t>
            </w:r>
          </w:p>
          <w:p w14:paraId="158C4DCB" w14:textId="77777777" w:rsidR="00EE7EE6" w:rsidRDefault="00EE7EE6" w:rsidP="00EE7EE6"/>
        </w:tc>
        <w:tc>
          <w:tcPr>
            <w:tcW w:w="4814" w:type="dxa"/>
          </w:tcPr>
          <w:p w14:paraId="4291342C" w14:textId="58F2AAB8" w:rsidR="00EE7EE6" w:rsidRDefault="005B3D32" w:rsidP="00EE7EE6">
            <w:r>
              <w:t xml:space="preserve">This is needed to be able to run python as python is an interpreted language. </w:t>
            </w:r>
          </w:p>
        </w:tc>
      </w:tr>
      <w:tr w:rsidR="00EE7EE6" w14:paraId="7D81D0DD" w14:textId="77777777" w:rsidTr="00EE7EE6">
        <w:tc>
          <w:tcPr>
            <w:tcW w:w="4814" w:type="dxa"/>
          </w:tcPr>
          <w:p w14:paraId="14C1EFD9" w14:textId="0E00D460" w:rsidR="00EE7EE6" w:rsidRDefault="00B75BAA" w:rsidP="00EE7EE6">
            <w:r>
              <w:t>Pygame-ce installed through pip and in the correct python enviroment</w:t>
            </w:r>
          </w:p>
        </w:tc>
        <w:tc>
          <w:tcPr>
            <w:tcW w:w="4814" w:type="dxa"/>
          </w:tcPr>
          <w:p w14:paraId="6F1B1858" w14:textId="212B6AB4" w:rsidR="00EE7EE6" w:rsidRDefault="00461752" w:rsidP="00EE7EE6">
            <w:r>
              <w:t xml:space="preserve">This is the game library that I will be using. It is needed to be able to run the game. </w:t>
            </w:r>
          </w:p>
        </w:tc>
      </w:tr>
      <w:tr w:rsidR="00EE7EE6" w14:paraId="31AA9559" w14:textId="77777777" w:rsidTr="00EE7EE6">
        <w:tc>
          <w:tcPr>
            <w:tcW w:w="4814" w:type="dxa"/>
          </w:tcPr>
          <w:p w14:paraId="1FAEAF12" w14:textId="77777777" w:rsidR="00B75BAA" w:rsidRDefault="00B75BAA" w:rsidP="00B75BAA">
            <w:r>
              <w:t>All necessary drivers for controllers installed</w:t>
            </w:r>
          </w:p>
          <w:p w14:paraId="7836B9E0" w14:textId="77777777" w:rsidR="00EE7EE6" w:rsidRDefault="00EE7EE6" w:rsidP="00EE7EE6"/>
        </w:tc>
        <w:tc>
          <w:tcPr>
            <w:tcW w:w="4814" w:type="dxa"/>
          </w:tcPr>
          <w:p w14:paraId="6685AF7F" w14:textId="217E4E06" w:rsidR="00EE7EE6" w:rsidRDefault="00A41965" w:rsidP="00EE7EE6">
            <w:r>
              <w:t>The user will need drivers for their specific controller for it to be able to properly interface with the game</w:t>
            </w:r>
            <w:r w:rsidR="00876627">
              <w:t xml:space="preserve">. </w:t>
            </w:r>
          </w:p>
        </w:tc>
      </w:tr>
    </w:tbl>
    <w:p w14:paraId="59507F97" w14:textId="77777777" w:rsidR="00FF5057" w:rsidRDefault="00FF5057" w:rsidP="00E02441"/>
    <w:p w14:paraId="1101FE34" w14:textId="77777777" w:rsidR="002A70E5" w:rsidRDefault="002A70E5">
      <w:pPr>
        <w:pStyle w:val="Standard"/>
      </w:pPr>
    </w:p>
    <w:p w14:paraId="1481CA24" w14:textId="278C2B7A" w:rsidR="002A70E5" w:rsidRDefault="00000000" w:rsidP="00E02441">
      <w:pPr>
        <w:pStyle w:val="Heading2"/>
        <w:rPr>
          <w:rFonts w:hint="eastAsia"/>
        </w:rPr>
      </w:pPr>
      <w:bookmarkStart w:id="28" w:name="_Toc160434191"/>
      <w:r>
        <w:t xml:space="preserve">Success </w:t>
      </w:r>
      <w:r w:rsidR="00DE13E9">
        <w:t>criteria</w:t>
      </w:r>
      <w:bookmarkEnd w:id="28"/>
    </w:p>
    <w:tbl>
      <w:tblPr>
        <w:tblStyle w:val="TableGrid"/>
        <w:tblW w:w="0" w:type="auto"/>
        <w:tblLook w:val="04A0" w:firstRow="1" w:lastRow="0" w:firstColumn="1" w:lastColumn="0" w:noHBand="0" w:noVBand="1"/>
      </w:tblPr>
      <w:tblGrid>
        <w:gridCol w:w="4814"/>
        <w:gridCol w:w="4814"/>
      </w:tblGrid>
      <w:tr w:rsidR="003F6026" w14:paraId="3EF820E2" w14:textId="77777777" w:rsidTr="005131CD">
        <w:trPr>
          <w:ins w:id="29" w:author="Archie Atherton 19114985" w:date="2024-02-24T16:04:00Z"/>
        </w:trPr>
        <w:tc>
          <w:tcPr>
            <w:tcW w:w="4814" w:type="dxa"/>
            <w:shd w:val="clear" w:color="auto" w:fill="auto"/>
          </w:tcPr>
          <w:p w14:paraId="716638FA" w14:textId="77777777" w:rsidR="003F6026" w:rsidRDefault="003F6026" w:rsidP="006F437C">
            <w:pPr>
              <w:pStyle w:val="Heading3"/>
              <w:rPr>
                <w:ins w:id="30" w:author="Archie Atherton 19114985" w:date="2024-02-24T16:04:00Z"/>
              </w:rPr>
            </w:pPr>
            <w:bookmarkStart w:id="31" w:name="_Toc160434192"/>
            <w:r>
              <w:t>Criteria</w:t>
            </w:r>
            <w:bookmarkEnd w:id="31"/>
          </w:p>
        </w:tc>
        <w:tc>
          <w:tcPr>
            <w:tcW w:w="4814" w:type="dxa"/>
            <w:shd w:val="clear" w:color="auto" w:fill="auto"/>
          </w:tcPr>
          <w:p w14:paraId="79A4B672" w14:textId="0E10E133" w:rsidR="003F6026" w:rsidRDefault="00BC0C7E" w:rsidP="006F437C">
            <w:pPr>
              <w:pStyle w:val="Heading3"/>
              <w:rPr>
                <w:ins w:id="32" w:author="Archie Atherton 19114985" w:date="2024-02-24T16:04:00Z"/>
              </w:rPr>
            </w:pPr>
            <w:bookmarkStart w:id="33" w:name="_Toc160434193"/>
            <w:r>
              <w:t>How to evidence</w:t>
            </w:r>
            <w:bookmarkEnd w:id="33"/>
          </w:p>
        </w:tc>
      </w:tr>
      <w:tr w:rsidR="003F6026" w14:paraId="2253C4E3" w14:textId="77777777" w:rsidTr="005131CD">
        <w:trPr>
          <w:ins w:id="34" w:author="Archie Atherton 19114985" w:date="2024-02-24T16:04:00Z"/>
        </w:trPr>
        <w:tc>
          <w:tcPr>
            <w:tcW w:w="4814" w:type="dxa"/>
            <w:shd w:val="clear" w:color="auto" w:fill="auto"/>
          </w:tcPr>
          <w:p w14:paraId="5012667A" w14:textId="77777777" w:rsidR="003F6026" w:rsidRPr="006910F5" w:rsidRDefault="003F6026" w:rsidP="006F437C">
            <w:pPr>
              <w:pStyle w:val="Textbody"/>
              <w:rPr>
                <w:ins w:id="35" w:author="Archie Atherton 19114985" w:date="2024-02-24T16:04:00Z"/>
                <w:b/>
                <w:bCs/>
              </w:rPr>
            </w:pPr>
            <w:r>
              <w:rPr>
                <w:b/>
                <w:bCs/>
              </w:rPr>
              <w:t>Player can move</w:t>
            </w:r>
          </w:p>
        </w:tc>
        <w:tc>
          <w:tcPr>
            <w:tcW w:w="4814" w:type="dxa"/>
            <w:shd w:val="clear" w:color="auto" w:fill="auto"/>
          </w:tcPr>
          <w:p w14:paraId="6CF23122" w14:textId="03299202" w:rsidR="003F6026" w:rsidRDefault="00BC0C7E" w:rsidP="00BC0C7E">
            <w:pPr>
              <w:pStyle w:val="Textbody"/>
              <w:tabs>
                <w:tab w:val="left" w:pos="1120"/>
              </w:tabs>
              <w:rPr>
                <w:ins w:id="36" w:author="Archie Atherton 19114985" w:date="2024-02-24T16:04:00Z"/>
              </w:rPr>
            </w:pPr>
            <w:r>
              <w:t>Screen recording</w:t>
            </w:r>
            <w:r w:rsidR="00034DDB">
              <w:t xml:space="preserve"> of players moving</w:t>
            </w:r>
          </w:p>
        </w:tc>
      </w:tr>
      <w:tr w:rsidR="003F6026" w14:paraId="397F78DC" w14:textId="77777777" w:rsidTr="005131CD">
        <w:trPr>
          <w:ins w:id="37" w:author="Archie Atherton 19114985" w:date="2024-02-24T16:04:00Z"/>
        </w:trPr>
        <w:tc>
          <w:tcPr>
            <w:tcW w:w="4814" w:type="dxa"/>
            <w:shd w:val="clear" w:color="auto" w:fill="auto"/>
          </w:tcPr>
          <w:p w14:paraId="02B502B9" w14:textId="77777777" w:rsidR="003F6026" w:rsidRPr="00C17372" w:rsidRDefault="003F6026" w:rsidP="006F437C">
            <w:pPr>
              <w:pStyle w:val="Textbody"/>
              <w:rPr>
                <w:ins w:id="38" w:author="Archie Atherton 19114985" w:date="2024-02-24T16:04:00Z"/>
                <w:b/>
                <w:bCs/>
              </w:rPr>
            </w:pPr>
            <w:r>
              <w:rPr>
                <w:b/>
                <w:bCs/>
              </w:rPr>
              <w:t>Player can walk on tiles</w:t>
            </w:r>
          </w:p>
        </w:tc>
        <w:tc>
          <w:tcPr>
            <w:tcW w:w="4814" w:type="dxa"/>
            <w:shd w:val="clear" w:color="auto" w:fill="auto"/>
          </w:tcPr>
          <w:p w14:paraId="753626E8" w14:textId="4AB62A43" w:rsidR="003F6026" w:rsidRDefault="00BC0C7E" w:rsidP="00BC0C7E">
            <w:pPr>
              <w:pStyle w:val="Textbody"/>
              <w:tabs>
                <w:tab w:val="left" w:pos="1143"/>
              </w:tabs>
              <w:rPr>
                <w:ins w:id="39" w:author="Archie Atherton 19114985" w:date="2024-02-24T16:04:00Z"/>
              </w:rPr>
            </w:pPr>
            <w:r>
              <w:t>Screen recording</w:t>
            </w:r>
            <w:r w:rsidR="00034DDB">
              <w:t xml:space="preserve"> of players walking and interacting with tiles</w:t>
            </w:r>
          </w:p>
        </w:tc>
      </w:tr>
      <w:tr w:rsidR="003F6026" w14:paraId="02CDCF1D" w14:textId="77777777" w:rsidTr="005131CD">
        <w:trPr>
          <w:ins w:id="40" w:author="Archie Atherton 19114985" w:date="2024-02-24T16:04:00Z"/>
        </w:trPr>
        <w:tc>
          <w:tcPr>
            <w:tcW w:w="4814" w:type="dxa"/>
            <w:shd w:val="clear" w:color="auto" w:fill="auto"/>
          </w:tcPr>
          <w:p w14:paraId="6A4C73F3" w14:textId="77777777" w:rsidR="003F6026" w:rsidRPr="00C17372" w:rsidRDefault="003F6026" w:rsidP="006F437C">
            <w:pPr>
              <w:pStyle w:val="Textbody"/>
              <w:rPr>
                <w:ins w:id="41" w:author="Archie Atherton 19114985" w:date="2024-02-24T16:04:00Z"/>
                <w:b/>
                <w:bCs/>
              </w:rPr>
            </w:pPr>
            <w:r>
              <w:rPr>
                <w:b/>
                <w:bCs/>
              </w:rPr>
              <w:t>Player can jump</w:t>
            </w:r>
          </w:p>
        </w:tc>
        <w:tc>
          <w:tcPr>
            <w:tcW w:w="4814" w:type="dxa"/>
            <w:shd w:val="clear" w:color="auto" w:fill="auto"/>
          </w:tcPr>
          <w:p w14:paraId="12091DED" w14:textId="4A8044B4" w:rsidR="003F6026" w:rsidRDefault="00BC0C7E" w:rsidP="00BC0C7E">
            <w:pPr>
              <w:pStyle w:val="Textbody"/>
              <w:tabs>
                <w:tab w:val="left" w:pos="1234"/>
              </w:tabs>
              <w:rPr>
                <w:ins w:id="42" w:author="Archie Atherton 19114985" w:date="2024-02-24T16:04:00Z"/>
              </w:rPr>
            </w:pPr>
            <w:r>
              <w:t xml:space="preserve">Screen recording </w:t>
            </w:r>
            <w:r w:rsidR="00034DDB">
              <w:t>of player jumping</w:t>
            </w:r>
          </w:p>
        </w:tc>
      </w:tr>
      <w:tr w:rsidR="003F6026" w14:paraId="3FA2B4D0" w14:textId="77777777" w:rsidTr="005131CD">
        <w:trPr>
          <w:ins w:id="43" w:author="Archie Atherton 19114985" w:date="2024-02-24T16:04:00Z"/>
        </w:trPr>
        <w:tc>
          <w:tcPr>
            <w:tcW w:w="4814" w:type="dxa"/>
            <w:shd w:val="clear" w:color="auto" w:fill="auto"/>
          </w:tcPr>
          <w:p w14:paraId="2C8F3FFD" w14:textId="77777777" w:rsidR="003F6026" w:rsidRPr="00C17372" w:rsidRDefault="003F6026" w:rsidP="006F437C">
            <w:pPr>
              <w:pStyle w:val="Textbody"/>
              <w:rPr>
                <w:ins w:id="44" w:author="Archie Atherton 19114985" w:date="2024-02-24T16:04:00Z"/>
                <w:b/>
                <w:bCs/>
              </w:rPr>
            </w:pPr>
            <w:r>
              <w:rPr>
                <w:b/>
                <w:bCs/>
              </w:rPr>
              <w:t>Player has animations</w:t>
            </w:r>
          </w:p>
        </w:tc>
        <w:tc>
          <w:tcPr>
            <w:tcW w:w="4814" w:type="dxa"/>
            <w:shd w:val="clear" w:color="auto" w:fill="auto"/>
          </w:tcPr>
          <w:p w14:paraId="0E968616" w14:textId="277F83C5" w:rsidR="003F6026" w:rsidRDefault="00BC0C7E" w:rsidP="006F437C">
            <w:pPr>
              <w:pStyle w:val="Textbody"/>
              <w:rPr>
                <w:ins w:id="45" w:author="Archie Atherton 19114985" w:date="2024-02-24T16:04:00Z"/>
              </w:rPr>
            </w:pPr>
            <w:r>
              <w:t>Screen recording</w:t>
            </w:r>
            <w:r w:rsidR="00034DDB">
              <w:t xml:space="preserve"> of player animations</w:t>
            </w:r>
          </w:p>
        </w:tc>
      </w:tr>
      <w:tr w:rsidR="003F6026" w14:paraId="08FF12D2" w14:textId="77777777" w:rsidTr="005131CD">
        <w:trPr>
          <w:ins w:id="46" w:author="Archie Atherton 19114985" w:date="2024-02-24T16:04:00Z"/>
        </w:trPr>
        <w:tc>
          <w:tcPr>
            <w:tcW w:w="4814" w:type="dxa"/>
            <w:shd w:val="clear" w:color="auto" w:fill="auto"/>
          </w:tcPr>
          <w:p w14:paraId="5FFF5997" w14:textId="77777777" w:rsidR="003F6026" w:rsidRPr="00C17372" w:rsidRDefault="003F6026" w:rsidP="006F437C">
            <w:pPr>
              <w:pStyle w:val="Textbody"/>
              <w:rPr>
                <w:ins w:id="47" w:author="Archie Atherton 19114985" w:date="2024-02-24T16:04:00Z"/>
                <w:b/>
                <w:bCs/>
              </w:rPr>
            </w:pPr>
            <w:r>
              <w:rPr>
                <w:b/>
                <w:bCs/>
              </w:rPr>
              <w:t xml:space="preserve">Player has different animations depending on movement </w:t>
            </w:r>
          </w:p>
        </w:tc>
        <w:tc>
          <w:tcPr>
            <w:tcW w:w="4814" w:type="dxa"/>
            <w:shd w:val="clear" w:color="auto" w:fill="auto"/>
          </w:tcPr>
          <w:p w14:paraId="621CE160" w14:textId="35383D47" w:rsidR="003F6026" w:rsidRDefault="00BC0C7E" w:rsidP="006F437C">
            <w:pPr>
              <w:pStyle w:val="Textbody"/>
              <w:rPr>
                <w:ins w:id="48" w:author="Archie Atherton 19114985" w:date="2024-02-24T16:04:00Z"/>
              </w:rPr>
            </w:pPr>
            <w:r>
              <w:t>Screen recording</w:t>
            </w:r>
            <w:r w:rsidR="00034DDB">
              <w:t xml:space="preserve"> of player animations changing as they erform different actions</w:t>
            </w:r>
          </w:p>
        </w:tc>
      </w:tr>
      <w:tr w:rsidR="003F6026" w14:paraId="6CF10819" w14:textId="77777777" w:rsidTr="005131CD">
        <w:trPr>
          <w:ins w:id="49" w:author="Archie Atherton 19114985" w:date="2024-02-24T16:04:00Z"/>
        </w:trPr>
        <w:tc>
          <w:tcPr>
            <w:tcW w:w="4814" w:type="dxa"/>
            <w:shd w:val="clear" w:color="auto" w:fill="auto"/>
          </w:tcPr>
          <w:p w14:paraId="3C81A7D4" w14:textId="77777777" w:rsidR="003F6026" w:rsidRPr="00C17372" w:rsidRDefault="003F6026" w:rsidP="006F437C">
            <w:pPr>
              <w:pStyle w:val="Textbody"/>
              <w:rPr>
                <w:ins w:id="50" w:author="Archie Atherton 19114985" w:date="2024-02-24T16:04:00Z"/>
                <w:b/>
                <w:bCs/>
              </w:rPr>
            </w:pPr>
            <w:r>
              <w:rPr>
                <w:b/>
                <w:bCs/>
              </w:rPr>
              <w:t>Enviroment has textures</w:t>
            </w:r>
          </w:p>
        </w:tc>
        <w:tc>
          <w:tcPr>
            <w:tcW w:w="4814" w:type="dxa"/>
            <w:shd w:val="clear" w:color="auto" w:fill="auto"/>
          </w:tcPr>
          <w:p w14:paraId="551049EE" w14:textId="37E46DC5" w:rsidR="003F6026" w:rsidRDefault="00DA0566" w:rsidP="006F437C">
            <w:pPr>
              <w:pStyle w:val="Textbody"/>
              <w:rPr>
                <w:ins w:id="51" w:author="Archie Atherton 19114985" w:date="2024-02-24T16:04:00Z"/>
              </w:rPr>
            </w:pPr>
            <w:r>
              <w:t>S</w:t>
            </w:r>
            <w:r w:rsidR="00BC0C7E">
              <w:t>cre</w:t>
            </w:r>
            <w:r>
              <w:t>enshot</w:t>
            </w:r>
            <w:r w:rsidR="00034DDB">
              <w:t xml:space="preserve"> of textures</w:t>
            </w:r>
          </w:p>
        </w:tc>
      </w:tr>
      <w:tr w:rsidR="003F6026" w14:paraId="57DE4EAD" w14:textId="77777777" w:rsidTr="005131CD">
        <w:trPr>
          <w:ins w:id="52" w:author="Archie Atherton 19114985" w:date="2024-02-24T16:04:00Z"/>
        </w:trPr>
        <w:tc>
          <w:tcPr>
            <w:tcW w:w="4814" w:type="dxa"/>
            <w:shd w:val="clear" w:color="auto" w:fill="auto"/>
          </w:tcPr>
          <w:p w14:paraId="75D0A2B6" w14:textId="77777777" w:rsidR="003F6026" w:rsidRPr="00C17372" w:rsidRDefault="003F6026" w:rsidP="006F437C">
            <w:pPr>
              <w:pStyle w:val="Textbody"/>
              <w:rPr>
                <w:ins w:id="53" w:author="Archie Atherton 19114985" w:date="2024-02-24T16:04:00Z"/>
                <w:b/>
                <w:bCs/>
              </w:rPr>
            </w:pPr>
            <w:r>
              <w:rPr>
                <w:b/>
                <w:bCs/>
              </w:rPr>
              <w:t>Enviroment can be destroyed</w:t>
            </w:r>
          </w:p>
        </w:tc>
        <w:tc>
          <w:tcPr>
            <w:tcW w:w="4814" w:type="dxa"/>
            <w:shd w:val="clear" w:color="auto" w:fill="auto"/>
          </w:tcPr>
          <w:p w14:paraId="5FFF153A" w14:textId="1E60469F" w:rsidR="003F6026" w:rsidRDefault="00DA0566" w:rsidP="006F437C">
            <w:pPr>
              <w:pStyle w:val="Textbody"/>
              <w:rPr>
                <w:ins w:id="54" w:author="Archie Atherton 19114985" w:date="2024-02-24T16:04:00Z"/>
              </w:rPr>
            </w:pPr>
            <w:r>
              <w:t>Screen recording</w:t>
            </w:r>
            <w:r w:rsidR="00034DDB">
              <w:t xml:space="preserve"> of destruction</w:t>
            </w:r>
          </w:p>
        </w:tc>
      </w:tr>
      <w:tr w:rsidR="003F6026" w14:paraId="372E7D3C" w14:textId="77777777" w:rsidTr="006F437C">
        <w:tc>
          <w:tcPr>
            <w:tcW w:w="4814" w:type="dxa"/>
          </w:tcPr>
          <w:p w14:paraId="067D1F50" w14:textId="77777777" w:rsidR="003F6026" w:rsidRDefault="003F6026" w:rsidP="006F437C">
            <w:pPr>
              <w:pStyle w:val="Textbody"/>
              <w:rPr>
                <w:b/>
                <w:bCs/>
              </w:rPr>
            </w:pPr>
            <w:r>
              <w:rPr>
                <w:b/>
                <w:bCs/>
              </w:rPr>
              <w:t>Tiles fragment when shot</w:t>
            </w:r>
          </w:p>
        </w:tc>
        <w:tc>
          <w:tcPr>
            <w:tcW w:w="4814" w:type="dxa"/>
          </w:tcPr>
          <w:p w14:paraId="0926F916" w14:textId="44EEB7F9" w:rsidR="003F6026" w:rsidRDefault="003E7684" w:rsidP="006F437C">
            <w:pPr>
              <w:pStyle w:val="Textbody"/>
            </w:pPr>
            <w:r>
              <w:t>Screen recording</w:t>
            </w:r>
          </w:p>
        </w:tc>
      </w:tr>
      <w:tr w:rsidR="003F6026" w14:paraId="55DBE9AB" w14:textId="77777777" w:rsidTr="006F437C">
        <w:tc>
          <w:tcPr>
            <w:tcW w:w="4814" w:type="dxa"/>
          </w:tcPr>
          <w:p w14:paraId="0D874223" w14:textId="77777777" w:rsidR="003F6026" w:rsidRDefault="003F6026" w:rsidP="006F437C">
            <w:pPr>
              <w:pStyle w:val="Textbody"/>
              <w:rPr>
                <w:b/>
                <w:bCs/>
              </w:rPr>
            </w:pPr>
            <w:r>
              <w:rPr>
                <w:b/>
                <w:bCs/>
              </w:rPr>
              <w:lastRenderedPageBreak/>
              <w:t>Game runs above 60 fps</w:t>
            </w:r>
          </w:p>
        </w:tc>
        <w:tc>
          <w:tcPr>
            <w:tcW w:w="4814" w:type="dxa"/>
          </w:tcPr>
          <w:p w14:paraId="1900FC4E" w14:textId="68ABFFE6" w:rsidR="003F6026" w:rsidRDefault="003E7684" w:rsidP="006F437C">
            <w:pPr>
              <w:pStyle w:val="Textbody"/>
            </w:pPr>
            <w:r>
              <w:t>This can be tested by printing the framerate very second to the terminal</w:t>
            </w:r>
            <w:r w:rsidR="001B5771">
              <w:t xml:space="preserve"> and providing evidence that the screen recording is </w:t>
            </w:r>
          </w:p>
        </w:tc>
      </w:tr>
      <w:tr w:rsidR="003F6026" w14:paraId="30D1BA1D" w14:textId="77777777" w:rsidTr="006F437C">
        <w:tc>
          <w:tcPr>
            <w:tcW w:w="4814" w:type="dxa"/>
          </w:tcPr>
          <w:p w14:paraId="70A01AD6" w14:textId="77777777" w:rsidR="003F6026" w:rsidRDefault="003F6026" w:rsidP="006F437C">
            <w:pPr>
              <w:pStyle w:val="Textbody"/>
              <w:rPr>
                <w:b/>
                <w:bCs/>
              </w:rPr>
            </w:pPr>
            <w:r>
              <w:rPr>
                <w:b/>
                <w:bCs/>
              </w:rPr>
              <w:t>Players can use controllers to play the game</w:t>
            </w:r>
          </w:p>
        </w:tc>
        <w:tc>
          <w:tcPr>
            <w:tcW w:w="4814" w:type="dxa"/>
          </w:tcPr>
          <w:p w14:paraId="49327C27" w14:textId="5ED65BA7" w:rsidR="003F6026" w:rsidRDefault="00FE4551" w:rsidP="001B5771">
            <w:pPr>
              <w:pStyle w:val="Textbody"/>
              <w:tabs>
                <w:tab w:val="left" w:pos="1166"/>
              </w:tabs>
            </w:pPr>
            <w:r>
              <w:t>Video evidence of controllers moving and shooting in the game</w:t>
            </w:r>
          </w:p>
        </w:tc>
      </w:tr>
      <w:tr w:rsidR="003F6026" w14:paraId="2EDD372C" w14:textId="77777777" w:rsidTr="006F437C">
        <w:tc>
          <w:tcPr>
            <w:tcW w:w="4814" w:type="dxa"/>
          </w:tcPr>
          <w:p w14:paraId="78DDAB1F" w14:textId="77777777" w:rsidR="003F6026" w:rsidRDefault="003F6026" w:rsidP="006F437C">
            <w:pPr>
              <w:pStyle w:val="Textbody"/>
              <w:rPr>
                <w:b/>
                <w:bCs/>
              </w:rPr>
            </w:pPr>
            <w:r>
              <w:rPr>
                <w:b/>
                <w:bCs/>
              </w:rPr>
              <w:t>Players can use keyboard to play the game</w:t>
            </w:r>
          </w:p>
        </w:tc>
        <w:tc>
          <w:tcPr>
            <w:tcW w:w="4814" w:type="dxa"/>
          </w:tcPr>
          <w:p w14:paraId="6AFAB421" w14:textId="2C1AC82D" w:rsidR="003F6026" w:rsidRDefault="00551899" w:rsidP="006F437C">
            <w:pPr>
              <w:pStyle w:val="Textbody"/>
            </w:pPr>
            <w:r>
              <w:t>Video evidence of a user controlling the game with the keyboard and mouse</w:t>
            </w:r>
          </w:p>
        </w:tc>
      </w:tr>
      <w:tr w:rsidR="003F6026" w14:paraId="1B15E881" w14:textId="77777777" w:rsidTr="006F437C">
        <w:tc>
          <w:tcPr>
            <w:tcW w:w="4814" w:type="dxa"/>
          </w:tcPr>
          <w:p w14:paraId="779A5D16" w14:textId="77777777" w:rsidR="003F6026" w:rsidRDefault="003F6026" w:rsidP="006F437C">
            <w:pPr>
              <w:pStyle w:val="Textbody"/>
              <w:rPr>
                <w:b/>
                <w:bCs/>
              </w:rPr>
            </w:pPr>
            <w:r>
              <w:rPr>
                <w:b/>
                <w:bCs/>
              </w:rPr>
              <w:t>Players can pick up weapons</w:t>
            </w:r>
          </w:p>
        </w:tc>
        <w:tc>
          <w:tcPr>
            <w:tcW w:w="4814" w:type="dxa"/>
          </w:tcPr>
          <w:p w14:paraId="77F2077B" w14:textId="4401EC83" w:rsidR="003F6026" w:rsidRDefault="00551899" w:rsidP="006F437C">
            <w:pPr>
              <w:pStyle w:val="Textbody"/>
            </w:pPr>
            <w:r>
              <w:t>Screen recording</w:t>
            </w:r>
          </w:p>
        </w:tc>
      </w:tr>
      <w:tr w:rsidR="003F6026" w14:paraId="140B2FE3" w14:textId="77777777" w:rsidTr="006F437C">
        <w:tc>
          <w:tcPr>
            <w:tcW w:w="4814" w:type="dxa"/>
          </w:tcPr>
          <w:p w14:paraId="32856937" w14:textId="77777777" w:rsidR="003F6026" w:rsidRDefault="003F6026" w:rsidP="006F437C">
            <w:pPr>
              <w:pStyle w:val="Textbody"/>
              <w:rPr>
                <w:b/>
                <w:bCs/>
              </w:rPr>
            </w:pPr>
            <w:r>
              <w:rPr>
                <w:b/>
                <w:bCs/>
              </w:rPr>
              <w:t>Players can use weapons</w:t>
            </w:r>
          </w:p>
        </w:tc>
        <w:tc>
          <w:tcPr>
            <w:tcW w:w="4814" w:type="dxa"/>
          </w:tcPr>
          <w:p w14:paraId="43224057" w14:textId="650FDD79" w:rsidR="003F6026" w:rsidRDefault="00812F2D" w:rsidP="006F437C">
            <w:pPr>
              <w:pStyle w:val="Textbody"/>
            </w:pPr>
            <w:r>
              <w:t>Screen recording</w:t>
            </w:r>
          </w:p>
        </w:tc>
      </w:tr>
      <w:tr w:rsidR="003F6026" w14:paraId="2087FE7D" w14:textId="77777777" w:rsidTr="006F437C">
        <w:tc>
          <w:tcPr>
            <w:tcW w:w="4814" w:type="dxa"/>
          </w:tcPr>
          <w:p w14:paraId="0C38C89F" w14:textId="77777777" w:rsidR="003F6026" w:rsidRDefault="003F6026" w:rsidP="006F437C">
            <w:pPr>
              <w:pStyle w:val="Textbody"/>
              <w:rPr>
                <w:b/>
                <w:bCs/>
              </w:rPr>
            </w:pPr>
            <w:r>
              <w:rPr>
                <w:b/>
                <w:bCs/>
              </w:rPr>
              <w:t>Bullets interact with the envirment</w:t>
            </w:r>
          </w:p>
        </w:tc>
        <w:tc>
          <w:tcPr>
            <w:tcW w:w="4814" w:type="dxa"/>
          </w:tcPr>
          <w:p w14:paraId="7975353B" w14:textId="184AF310" w:rsidR="003F6026" w:rsidRDefault="00812F2D" w:rsidP="006F437C">
            <w:pPr>
              <w:pStyle w:val="Textbody"/>
            </w:pPr>
            <w:r>
              <w:t>Screen recording</w:t>
            </w:r>
          </w:p>
        </w:tc>
      </w:tr>
      <w:tr w:rsidR="003F6026" w14:paraId="1BF18BCD" w14:textId="77777777" w:rsidTr="006F437C">
        <w:tc>
          <w:tcPr>
            <w:tcW w:w="4814" w:type="dxa"/>
          </w:tcPr>
          <w:p w14:paraId="1C3AC42C" w14:textId="77777777" w:rsidR="003F6026" w:rsidRDefault="003F6026" w:rsidP="006F437C">
            <w:pPr>
              <w:pStyle w:val="Textbody"/>
              <w:rPr>
                <w:b/>
                <w:bCs/>
              </w:rPr>
            </w:pPr>
            <w:r>
              <w:rPr>
                <w:b/>
                <w:bCs/>
              </w:rPr>
              <w:t>Players can see where they are aiming with the controller</w:t>
            </w:r>
          </w:p>
        </w:tc>
        <w:tc>
          <w:tcPr>
            <w:tcW w:w="4814" w:type="dxa"/>
          </w:tcPr>
          <w:p w14:paraId="15849FC2" w14:textId="291E6613" w:rsidR="003F6026" w:rsidRDefault="00812F2D" w:rsidP="006F437C">
            <w:pPr>
              <w:pStyle w:val="Textbody"/>
            </w:pPr>
            <w:r>
              <w:t>Screenshot</w:t>
            </w:r>
          </w:p>
        </w:tc>
      </w:tr>
      <w:tr w:rsidR="003F6026" w14:paraId="63537012" w14:textId="77777777" w:rsidTr="006F437C">
        <w:tc>
          <w:tcPr>
            <w:tcW w:w="4814" w:type="dxa"/>
          </w:tcPr>
          <w:p w14:paraId="1C8D0567" w14:textId="77777777" w:rsidR="003F6026" w:rsidRDefault="003F6026" w:rsidP="006F437C">
            <w:pPr>
              <w:pStyle w:val="Textbody"/>
              <w:rPr>
                <w:b/>
                <w:bCs/>
              </w:rPr>
            </w:pPr>
            <w:r>
              <w:rPr>
                <w:b/>
                <w:bCs/>
              </w:rPr>
              <w:t>Game has a working settings menu</w:t>
            </w:r>
          </w:p>
        </w:tc>
        <w:tc>
          <w:tcPr>
            <w:tcW w:w="4814" w:type="dxa"/>
          </w:tcPr>
          <w:p w14:paraId="6914F04C" w14:textId="68644DE5" w:rsidR="003F6026" w:rsidRDefault="00812F2D" w:rsidP="006F437C">
            <w:pPr>
              <w:pStyle w:val="Textbody"/>
            </w:pPr>
            <w:r>
              <w:t xml:space="preserve">Screen recording of the </w:t>
            </w:r>
            <w:r w:rsidR="00DB5F74">
              <w:t>settings menu changing settings such as audio volume</w:t>
            </w:r>
          </w:p>
        </w:tc>
      </w:tr>
      <w:tr w:rsidR="003F6026" w14:paraId="01882DF2" w14:textId="77777777" w:rsidTr="006F437C">
        <w:tc>
          <w:tcPr>
            <w:tcW w:w="4814" w:type="dxa"/>
          </w:tcPr>
          <w:p w14:paraId="12FF41ED" w14:textId="77777777" w:rsidR="003F6026" w:rsidRDefault="003F6026" w:rsidP="006F437C">
            <w:pPr>
              <w:pStyle w:val="Textbody"/>
              <w:rPr>
                <w:b/>
                <w:bCs/>
              </w:rPr>
            </w:pPr>
            <w:r>
              <w:rPr>
                <w:b/>
                <w:bCs/>
              </w:rPr>
              <w:t>Game has an entry menu</w:t>
            </w:r>
          </w:p>
        </w:tc>
        <w:tc>
          <w:tcPr>
            <w:tcW w:w="4814" w:type="dxa"/>
          </w:tcPr>
          <w:p w14:paraId="6590DD57" w14:textId="254F3A40" w:rsidR="003F6026" w:rsidRDefault="00DB5F74" w:rsidP="006F437C">
            <w:pPr>
              <w:pStyle w:val="Textbody"/>
            </w:pPr>
            <w:r>
              <w:t>Screenshot</w:t>
            </w:r>
          </w:p>
        </w:tc>
      </w:tr>
      <w:tr w:rsidR="003F6026" w14:paraId="7C7B7958" w14:textId="77777777" w:rsidTr="006F437C">
        <w:tc>
          <w:tcPr>
            <w:tcW w:w="4814" w:type="dxa"/>
          </w:tcPr>
          <w:p w14:paraId="6057607F" w14:textId="77777777" w:rsidR="003F6026" w:rsidRDefault="003F6026" w:rsidP="006F437C">
            <w:pPr>
              <w:pStyle w:val="Textbody"/>
              <w:rPr>
                <w:b/>
                <w:bCs/>
              </w:rPr>
            </w:pPr>
            <w:r>
              <w:rPr>
                <w:b/>
                <w:bCs/>
              </w:rPr>
              <w:t>Players can wall jump</w:t>
            </w:r>
          </w:p>
        </w:tc>
        <w:tc>
          <w:tcPr>
            <w:tcW w:w="4814" w:type="dxa"/>
          </w:tcPr>
          <w:p w14:paraId="131DE233" w14:textId="6B7A826A" w:rsidR="003F6026" w:rsidRDefault="00DB5F74" w:rsidP="006F437C">
            <w:pPr>
              <w:pStyle w:val="Textbody"/>
            </w:pPr>
            <w:r>
              <w:t>Screen recording</w:t>
            </w:r>
          </w:p>
        </w:tc>
      </w:tr>
      <w:tr w:rsidR="003F6026" w14:paraId="7BB0F17D" w14:textId="77777777" w:rsidTr="006F437C">
        <w:tc>
          <w:tcPr>
            <w:tcW w:w="4814" w:type="dxa"/>
          </w:tcPr>
          <w:p w14:paraId="27EB155D" w14:textId="77777777" w:rsidR="003F6026" w:rsidRDefault="003F6026" w:rsidP="006F437C">
            <w:pPr>
              <w:pStyle w:val="Textbody"/>
              <w:rPr>
                <w:b/>
                <w:bCs/>
              </w:rPr>
            </w:pPr>
            <w:r>
              <w:rPr>
                <w:b/>
                <w:bCs/>
              </w:rPr>
              <w:t>Bullets can be shot in any direction</w:t>
            </w:r>
          </w:p>
        </w:tc>
        <w:tc>
          <w:tcPr>
            <w:tcW w:w="4814" w:type="dxa"/>
          </w:tcPr>
          <w:p w14:paraId="009F55F3" w14:textId="05AEA6E4" w:rsidR="003F6026" w:rsidRDefault="00364BA0" w:rsidP="006F437C">
            <w:pPr>
              <w:pStyle w:val="Textbody"/>
            </w:pPr>
            <w:r>
              <w:t>Screen recording</w:t>
            </w:r>
          </w:p>
        </w:tc>
      </w:tr>
      <w:tr w:rsidR="003F6026" w14:paraId="46B6156F" w14:textId="77777777" w:rsidTr="006F437C">
        <w:tc>
          <w:tcPr>
            <w:tcW w:w="4814" w:type="dxa"/>
          </w:tcPr>
          <w:p w14:paraId="4E2D3AAD" w14:textId="77777777" w:rsidR="003F6026" w:rsidRDefault="003F6026" w:rsidP="006F437C">
            <w:pPr>
              <w:pStyle w:val="Textbody"/>
              <w:rPr>
                <w:b/>
                <w:bCs/>
              </w:rPr>
            </w:pPr>
            <w:r>
              <w:rPr>
                <w:b/>
                <w:bCs/>
              </w:rPr>
              <w:t>Animations depend on the direction the player is facing</w:t>
            </w:r>
          </w:p>
        </w:tc>
        <w:tc>
          <w:tcPr>
            <w:tcW w:w="4814" w:type="dxa"/>
          </w:tcPr>
          <w:p w14:paraId="3830E460" w14:textId="03F65F32" w:rsidR="003F6026" w:rsidRDefault="00364BA0" w:rsidP="006F437C">
            <w:pPr>
              <w:pStyle w:val="Textbody"/>
            </w:pPr>
            <w:r>
              <w:t>Screen recording</w:t>
            </w:r>
          </w:p>
        </w:tc>
      </w:tr>
      <w:tr w:rsidR="003F6026" w14:paraId="1F6743F3" w14:textId="77777777" w:rsidTr="006F437C">
        <w:tc>
          <w:tcPr>
            <w:tcW w:w="4814" w:type="dxa"/>
          </w:tcPr>
          <w:p w14:paraId="52612601" w14:textId="77777777" w:rsidR="003F6026" w:rsidRDefault="003F6026" w:rsidP="006F437C">
            <w:pPr>
              <w:pStyle w:val="Textbody"/>
              <w:rPr>
                <w:b/>
                <w:bCs/>
              </w:rPr>
            </w:pPr>
            <w:r>
              <w:rPr>
                <w:b/>
                <w:bCs/>
              </w:rPr>
              <w:t>Levels are loaded from secondary storage reliably</w:t>
            </w:r>
          </w:p>
        </w:tc>
        <w:tc>
          <w:tcPr>
            <w:tcW w:w="4814" w:type="dxa"/>
          </w:tcPr>
          <w:p w14:paraId="73FBD6AB" w14:textId="281ABA85" w:rsidR="003F6026" w:rsidRDefault="00364BA0" w:rsidP="006F437C">
            <w:pPr>
              <w:pStyle w:val="Textbody"/>
            </w:pPr>
            <w:r>
              <w:t>Screen shots of levels</w:t>
            </w:r>
            <w:r w:rsidR="00724633">
              <w:t xml:space="preserve"> </w:t>
            </w:r>
            <w:r w:rsidR="002C13AD">
              <w:t xml:space="preserve">after loading in </w:t>
            </w:r>
          </w:p>
        </w:tc>
      </w:tr>
      <w:tr w:rsidR="003F6026" w14:paraId="3CA40DBD" w14:textId="77777777" w:rsidTr="006F437C">
        <w:tc>
          <w:tcPr>
            <w:tcW w:w="4814" w:type="dxa"/>
          </w:tcPr>
          <w:p w14:paraId="57A6956C" w14:textId="77777777" w:rsidR="003F6026" w:rsidRDefault="003F6026" w:rsidP="006F437C">
            <w:pPr>
              <w:pStyle w:val="Textbody"/>
              <w:rPr>
                <w:b/>
                <w:bCs/>
              </w:rPr>
            </w:pPr>
            <w:r>
              <w:rPr>
                <w:b/>
                <w:bCs/>
              </w:rPr>
              <w:t>The next level is loaded when a player wins a round</w:t>
            </w:r>
          </w:p>
        </w:tc>
        <w:tc>
          <w:tcPr>
            <w:tcW w:w="4814" w:type="dxa"/>
          </w:tcPr>
          <w:p w14:paraId="2CBF2967" w14:textId="44C9441E" w:rsidR="003F6026" w:rsidRDefault="002C13AD" w:rsidP="006F437C">
            <w:pPr>
              <w:pStyle w:val="Textbody"/>
            </w:pPr>
            <w:r>
              <w:t>Screen recording</w:t>
            </w:r>
          </w:p>
        </w:tc>
      </w:tr>
      <w:tr w:rsidR="003F6026" w14:paraId="6A8BBAF6" w14:textId="77777777" w:rsidTr="006F437C">
        <w:tc>
          <w:tcPr>
            <w:tcW w:w="4814" w:type="dxa"/>
          </w:tcPr>
          <w:p w14:paraId="7CAFE3C6" w14:textId="77777777" w:rsidR="003F6026" w:rsidRDefault="003F6026" w:rsidP="006F437C">
            <w:pPr>
              <w:pStyle w:val="Textbody"/>
              <w:rPr>
                <w:b/>
                <w:bCs/>
              </w:rPr>
            </w:pPr>
            <w:r>
              <w:rPr>
                <w:b/>
                <w:bCs/>
              </w:rPr>
              <w:t>The winner of a round is anounced</w:t>
            </w:r>
          </w:p>
        </w:tc>
        <w:tc>
          <w:tcPr>
            <w:tcW w:w="4814" w:type="dxa"/>
          </w:tcPr>
          <w:p w14:paraId="02C21427" w14:textId="2709941B" w:rsidR="003F6026" w:rsidRDefault="00CD4506" w:rsidP="006F437C">
            <w:pPr>
              <w:pStyle w:val="Textbody"/>
            </w:pPr>
            <w:r>
              <w:t>Screen shot</w:t>
            </w:r>
          </w:p>
        </w:tc>
      </w:tr>
      <w:tr w:rsidR="003F6026" w14:paraId="7B4C3227" w14:textId="77777777" w:rsidTr="006F437C">
        <w:tc>
          <w:tcPr>
            <w:tcW w:w="4814" w:type="dxa"/>
          </w:tcPr>
          <w:p w14:paraId="0D906250" w14:textId="77777777" w:rsidR="003F6026" w:rsidRDefault="003F6026" w:rsidP="006F437C">
            <w:pPr>
              <w:pStyle w:val="Textbody"/>
              <w:rPr>
                <w:b/>
                <w:bCs/>
              </w:rPr>
            </w:pPr>
            <w:r>
              <w:rPr>
                <w:b/>
                <w:bCs/>
              </w:rPr>
              <w:t>The amount of wins a player has is shown</w:t>
            </w:r>
          </w:p>
        </w:tc>
        <w:tc>
          <w:tcPr>
            <w:tcW w:w="4814" w:type="dxa"/>
          </w:tcPr>
          <w:p w14:paraId="7718539A" w14:textId="21F55302" w:rsidR="003F6026" w:rsidRDefault="00CD4506" w:rsidP="006F437C">
            <w:pPr>
              <w:pStyle w:val="Textbody"/>
            </w:pPr>
            <w:r>
              <w:t>Screen shot</w:t>
            </w:r>
          </w:p>
        </w:tc>
      </w:tr>
    </w:tbl>
    <w:p w14:paraId="354E802F" w14:textId="77777777" w:rsidR="00A173BA" w:rsidRDefault="00A173BA" w:rsidP="00771E5F"/>
    <w:p w14:paraId="0467DC21" w14:textId="77777777" w:rsidR="00A173BA" w:rsidRDefault="00A173BA" w:rsidP="00A173BA"/>
    <w:p w14:paraId="508DF832" w14:textId="3F8CB92D" w:rsidR="00256299" w:rsidRDefault="00000000" w:rsidP="00256299">
      <w:pPr>
        <w:pStyle w:val="Heading1"/>
      </w:pPr>
      <w:bookmarkStart w:id="55" w:name="_Toc160434194"/>
      <w:r>
        <w:t>Design</w:t>
      </w:r>
      <w:bookmarkEnd w:id="55"/>
    </w:p>
    <w:p w14:paraId="110B3796" w14:textId="77777777" w:rsidR="0050369E" w:rsidRPr="0050369E" w:rsidRDefault="0050369E" w:rsidP="005A2E9C"/>
    <w:p w14:paraId="27491C0F" w14:textId="3D138191" w:rsidR="006F38A3" w:rsidRDefault="006F38A3" w:rsidP="006F38A3">
      <w:pPr>
        <w:pStyle w:val="Heading2"/>
        <w:rPr>
          <w:rFonts w:hint="eastAsia"/>
        </w:rPr>
      </w:pPr>
      <w:bookmarkStart w:id="56" w:name="_Toc160434195"/>
      <w:r>
        <w:t>Flow Diagram</w:t>
      </w:r>
      <w:bookmarkEnd w:id="56"/>
    </w:p>
    <w:p w14:paraId="301DF872" w14:textId="1B2F302E" w:rsidR="002A0C62" w:rsidRDefault="002A0C62" w:rsidP="002A0C62">
      <w:r>
        <w:t>This is a simplified diagram of how the game will work.</w:t>
      </w:r>
    </w:p>
    <w:p w14:paraId="73723945" w14:textId="77777777" w:rsidR="00DF1E2E" w:rsidRPr="002A0C62" w:rsidRDefault="00DF1E2E" w:rsidP="002A0C62"/>
    <w:p w14:paraId="315570B7" w14:textId="4C4223EA" w:rsidR="006F38A3" w:rsidRDefault="002A0C62" w:rsidP="006F38A3">
      <w:r>
        <w:rPr>
          <w:noProof/>
        </w:rPr>
        <w:lastRenderedPageBreak/>
        <w:drawing>
          <wp:inline distT="0" distB="0" distL="0" distR="0" wp14:anchorId="20689C14" wp14:editId="5A31FBAC">
            <wp:extent cx="2387600" cy="4826000"/>
            <wp:effectExtent l="0" t="0" r="0" b="0"/>
            <wp:docPr id="723553056"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53056" name="Picture 1" descr="A diagram of a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387600" cy="4826000"/>
                    </a:xfrm>
                    <a:prstGeom prst="rect">
                      <a:avLst/>
                    </a:prstGeom>
                  </pic:spPr>
                </pic:pic>
              </a:graphicData>
            </a:graphic>
          </wp:inline>
        </w:drawing>
      </w:r>
    </w:p>
    <w:p w14:paraId="6F6750C6" w14:textId="77777777" w:rsidR="00581A5F" w:rsidRDefault="00581A5F" w:rsidP="006F38A3"/>
    <w:p w14:paraId="24E53A84" w14:textId="4AAE5A58" w:rsidR="002A0C62" w:rsidRPr="006F38A3" w:rsidRDefault="006915DA" w:rsidP="006F38A3">
      <w:r>
        <w:t>One</w:t>
      </w:r>
      <w:r w:rsidR="002A0C62">
        <w:t xml:space="preserve"> cycle is completed every frame until the game is closed. </w:t>
      </w:r>
    </w:p>
    <w:p w14:paraId="0E1F6152" w14:textId="60A54D0F" w:rsidR="002A70E5" w:rsidRDefault="00000000" w:rsidP="00E02441">
      <w:pPr>
        <w:pStyle w:val="Heading2"/>
        <w:rPr>
          <w:rFonts w:hint="eastAsia"/>
        </w:rPr>
      </w:pPr>
      <w:bookmarkStart w:id="57" w:name="_Toc160434196"/>
      <w:r>
        <w:t xml:space="preserve">The </w:t>
      </w:r>
      <w:r w:rsidR="0050369E">
        <w:t>B</w:t>
      </w:r>
      <w:r>
        <w:t xml:space="preserve">asic </w:t>
      </w:r>
      <w:r w:rsidR="0050369E">
        <w:t>M</w:t>
      </w:r>
      <w:r>
        <w:t>echanics</w:t>
      </w:r>
      <w:bookmarkEnd w:id="57"/>
    </w:p>
    <w:p w14:paraId="64E54E32" w14:textId="3FF71E35" w:rsidR="002A70E5" w:rsidRDefault="00000000" w:rsidP="00E02441">
      <w:r>
        <w:t xml:space="preserve">The </w:t>
      </w:r>
      <w:r w:rsidR="00776D04">
        <w:t>P</w:t>
      </w:r>
      <w:r>
        <w:t xml:space="preserve">layers will be </w:t>
      </w:r>
      <w:r w:rsidR="0070451C">
        <w:t>initialized and loaded into the game</w:t>
      </w:r>
      <w:r>
        <w:t xml:space="preserve">. Weapons will be spawned by weapon spawners and the </w:t>
      </w:r>
      <w:r w:rsidR="00776D04">
        <w:t>P</w:t>
      </w:r>
      <w:r>
        <w:t xml:space="preserve">layer will be able to pick these </w:t>
      </w:r>
      <w:r w:rsidR="00776D04">
        <w:t>W</w:t>
      </w:r>
      <w:r>
        <w:t xml:space="preserve">eapons up. </w:t>
      </w:r>
      <w:r w:rsidR="00776D04">
        <w:t>Once there is only one Player alive the living player will be announced as the winner and the next round will be started</w:t>
      </w:r>
      <w:r>
        <w:t xml:space="preserve">. To start the next round a new level will be loaded, players </w:t>
      </w:r>
      <w:r w:rsidR="00287EAD">
        <w:t xml:space="preserve">will be </w:t>
      </w:r>
      <w:r>
        <w:t xml:space="preserve">respawned and all </w:t>
      </w:r>
      <w:r w:rsidR="00776D04">
        <w:t>Weapons</w:t>
      </w:r>
      <w:r>
        <w:t xml:space="preserve"> </w:t>
      </w:r>
      <w:r w:rsidR="00776D04">
        <w:t xml:space="preserve">and Bullets will </w:t>
      </w:r>
      <w:r>
        <w:t>will be removed.</w:t>
      </w:r>
    </w:p>
    <w:p w14:paraId="1DC83A7C" w14:textId="77777777" w:rsidR="0050369E" w:rsidRDefault="0050369E">
      <w:pPr>
        <w:pStyle w:val="Standard"/>
        <w:spacing w:before="360" w:after="240"/>
        <w:rPr>
          <w:rFonts w:eastAsia="Times New Roman" w:cs="Times New Roman"/>
          <w:b/>
          <w:color w:val="auto"/>
          <w:sz w:val="30"/>
        </w:rPr>
      </w:pPr>
    </w:p>
    <w:p w14:paraId="4BF5B1F9" w14:textId="6406833F" w:rsidR="002A70E5" w:rsidRDefault="00DF1E2E" w:rsidP="00E02441">
      <w:pPr>
        <w:pStyle w:val="Heading2"/>
        <w:rPr>
          <w:rFonts w:hint="eastAsia"/>
        </w:rPr>
      </w:pPr>
      <w:bookmarkStart w:id="58" w:name="_Toc160434197"/>
      <w:r>
        <w:t>Menu screen design</w:t>
      </w:r>
      <w:bookmarkEnd w:id="58"/>
    </w:p>
    <w:p w14:paraId="2BB9872F" w14:textId="4A5A4603" w:rsidR="002A70E5" w:rsidRDefault="00000000" w:rsidP="00E02441">
      <w:r>
        <w:t xml:space="preserve">Below is a simple mock up for the games </w:t>
      </w:r>
      <w:r w:rsidR="0003235A">
        <w:t xml:space="preserve">starting </w:t>
      </w:r>
      <w:r>
        <w:t>menu screen:</w:t>
      </w:r>
    </w:p>
    <w:p w14:paraId="0783D4DE" w14:textId="2C01B5A0" w:rsidR="002A70E5" w:rsidRDefault="00000000" w:rsidP="00E02441">
      <w:r>
        <w:rPr>
          <w:noProof/>
        </w:rPr>
        <w:lastRenderedPageBreak/>
        <w:drawing>
          <wp:anchor distT="0" distB="0" distL="114300" distR="114300" simplePos="0" relativeHeight="13" behindDoc="0" locked="0" layoutInCell="1" allowOverlap="1" wp14:anchorId="71426E88" wp14:editId="3308A70A">
            <wp:simplePos x="0" y="0"/>
            <wp:positionH relativeFrom="column">
              <wp:posOffset>29210</wp:posOffset>
            </wp:positionH>
            <wp:positionV relativeFrom="paragraph">
              <wp:posOffset>16510</wp:posOffset>
            </wp:positionV>
            <wp:extent cx="5816600" cy="2870200"/>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lum/>
                      <a:alphaModFix/>
                    </a:blip>
                    <a:srcRect r="4950" b="24949"/>
                    <a:stretch/>
                  </pic:blipFill>
                  <pic:spPr bwMode="auto">
                    <a:xfrm>
                      <a:off x="0" y="0"/>
                      <a:ext cx="5816600" cy="287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players will be able to press </w:t>
      </w:r>
      <w:r w:rsidR="006915DA">
        <w:t>“</w:t>
      </w:r>
      <w:r>
        <w:t>X</w:t>
      </w:r>
      <w:r w:rsidR="006915DA">
        <w:t>”</w:t>
      </w:r>
      <w:r>
        <w:t xml:space="preserve"> on the controller</w:t>
      </w:r>
      <w:r w:rsidR="006915DA">
        <w:t xml:space="preserve"> or “E” on the keyboard</w:t>
      </w:r>
      <w:r>
        <w:t xml:space="preserve"> to ready up. Once all players have </w:t>
      </w:r>
      <w:r w:rsidR="006915DA">
        <w:t>readied up</w:t>
      </w:r>
      <w:r>
        <w:t xml:space="preserve"> the game will begin and the walls will disappear which will allow the players will be able to</w:t>
      </w:r>
      <w:r w:rsidR="006915DA">
        <w:t xml:space="preserve"> fight. Once there is a winner the game will start. </w:t>
      </w:r>
    </w:p>
    <w:p w14:paraId="678A045D" w14:textId="77777777" w:rsidR="002A70E5" w:rsidRDefault="002A70E5">
      <w:pPr>
        <w:pStyle w:val="Standard"/>
        <w:spacing w:before="360" w:after="240"/>
      </w:pPr>
    </w:p>
    <w:p w14:paraId="34D65B12" w14:textId="77777777" w:rsidR="002A70E5" w:rsidRDefault="00000000" w:rsidP="00E02441">
      <w:pPr>
        <w:pStyle w:val="Heading2"/>
        <w:rPr>
          <w:rFonts w:hint="eastAsia"/>
        </w:rPr>
      </w:pPr>
      <w:bookmarkStart w:id="59" w:name="_Toc160434198"/>
      <w:r>
        <w:t>Settings Menu Design</w:t>
      </w:r>
      <w:bookmarkEnd w:id="59"/>
    </w:p>
    <w:p w14:paraId="1E70A1F9" w14:textId="522997C0" w:rsidR="002A70E5" w:rsidRDefault="00000000" w:rsidP="00E02441">
      <w:r w:rsidRPr="00E02441">
        <w:t xml:space="preserve">The settings menu will be accessible by either pressing the escape key on the keyboard or by pressing the </w:t>
      </w:r>
      <w:r w:rsidR="002C7B29">
        <w:t>“</w:t>
      </w:r>
      <w:r w:rsidRPr="00E02441">
        <w:t>start</w:t>
      </w:r>
      <w:r w:rsidR="002C7B29">
        <w:t>”</w:t>
      </w:r>
      <w:r w:rsidRPr="00E02441">
        <w:t xml:space="preserve"> </w:t>
      </w:r>
      <w:r w:rsidR="002C7B29">
        <w:t>button</w:t>
      </w:r>
      <w:r w:rsidRPr="00E02441">
        <w:t xml:space="preserve"> on the controller. This will pause the game and blur the screen then bring up some options over the top. The arrow button will take the player back to the game where they can continue playing. The report bug button will take the player to the GitHub page where they can submit a bug report which will allow for me to find more bugs in my game and improve it. I am aiming to make the settings menu simple to use as that will</w:t>
      </w:r>
      <w:r>
        <w:t xml:space="preserve"> kee</w:t>
      </w:r>
      <w:r w:rsidR="002C7B29">
        <w:t xml:space="preserve">ensure players spend as little time changing settings and spend more time playing the game increasing satisfaction with the game. </w:t>
      </w:r>
      <w:r w:rsidR="003F0B4A">
        <w:t xml:space="preserve"> Here is a mock up of the settings menu that I made with </w:t>
      </w:r>
      <w:r w:rsidR="00EF1F77">
        <w:t>C</w:t>
      </w:r>
      <w:r w:rsidR="003F0B4A">
        <w:t xml:space="preserve">anva. </w:t>
      </w:r>
    </w:p>
    <w:p w14:paraId="62029E87" w14:textId="77777777" w:rsidR="002A70E5" w:rsidRDefault="00000000">
      <w:pPr>
        <w:pStyle w:val="Standard"/>
      </w:pPr>
      <w:r>
        <w:rPr>
          <w:noProof/>
        </w:rPr>
        <w:lastRenderedPageBreak/>
        <w:drawing>
          <wp:anchor distT="0" distB="0" distL="114300" distR="114300" simplePos="0" relativeHeight="11" behindDoc="0" locked="0" layoutInCell="1" allowOverlap="1" wp14:anchorId="71824190" wp14:editId="2D1A2CA5">
            <wp:simplePos x="0" y="0"/>
            <wp:positionH relativeFrom="column">
              <wp:align>center</wp:align>
            </wp:positionH>
            <wp:positionV relativeFrom="paragraph">
              <wp:align>top</wp:align>
            </wp:positionV>
            <wp:extent cx="6120000" cy="3440520"/>
            <wp:effectExtent l="0" t="0" r="1400" b="1180"/>
            <wp:wrapSquare wrapText="bothSides"/>
            <wp:docPr id="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120000" cy="3440520"/>
                    </a:xfrm>
                    <a:prstGeom prst="rect">
                      <a:avLst/>
                    </a:prstGeom>
                    <a:noFill/>
                  </pic:spPr>
                </pic:pic>
              </a:graphicData>
            </a:graphic>
          </wp:anchor>
        </w:drawing>
      </w:r>
    </w:p>
    <w:p w14:paraId="19888F6A" w14:textId="77777777" w:rsidR="002A70E5" w:rsidRDefault="00000000" w:rsidP="00E02441">
      <w:r>
        <w:t>When the player clicks one of the buttons for display, audio or game options a second page will appear where they can change the options.</w:t>
      </w:r>
    </w:p>
    <w:p w14:paraId="26F29E57" w14:textId="77777777" w:rsidR="002A70E5" w:rsidRDefault="002A70E5">
      <w:pPr>
        <w:pStyle w:val="Standard"/>
      </w:pPr>
    </w:p>
    <w:p w14:paraId="59B80329" w14:textId="5739F983" w:rsidR="00E02441" w:rsidRPr="00D228B3" w:rsidRDefault="00000000" w:rsidP="00D228B3">
      <w:pPr>
        <w:pStyle w:val="Heading3"/>
        <w:rPr>
          <w:rFonts w:eastAsia="Times New Roman"/>
        </w:rPr>
      </w:pPr>
      <w:bookmarkStart w:id="60" w:name="_Toc160434199"/>
      <w:r>
        <w:rPr>
          <w:rFonts w:eastAsia="Times New Roman"/>
        </w:rPr>
        <w:t>Feedback from stakeholders</w:t>
      </w:r>
      <w:bookmarkEnd w:id="60"/>
    </w:p>
    <w:p w14:paraId="5DCC0992" w14:textId="1191EDDE" w:rsidR="002A70E5" w:rsidRDefault="00000000" w:rsidP="00E02441">
      <w:r>
        <w:t>In a short interview with stakeholder</w:t>
      </w:r>
      <w:r w:rsidR="0045792C">
        <w:t>s</w:t>
      </w:r>
      <w:r w:rsidR="009215F7">
        <w:t xml:space="preserve"> </w:t>
      </w:r>
      <w:r w:rsidR="0045792C">
        <w:t xml:space="preserve">I asked </w:t>
      </w:r>
      <w:r w:rsidR="00D228B3">
        <w:t>about their opinions for the design. I sent both of them an email that said: “Attatched is an image of a basic design for the settings menu. What is your opinion on the design and do you think it is fitting for the platformer game that I am making”.</w:t>
      </w:r>
    </w:p>
    <w:p w14:paraId="29379DC1" w14:textId="77777777" w:rsidR="00D228B3" w:rsidRDefault="00D228B3" w:rsidP="00E02441"/>
    <w:p w14:paraId="38B3F4E5" w14:textId="04F905E5" w:rsidR="00D228B3" w:rsidRDefault="00D228B3" w:rsidP="00E02441">
      <w:r>
        <w:t>Matthew said: “I think the design is good and is simplistic which is all that I would want from a settings menu.”</w:t>
      </w:r>
    </w:p>
    <w:p w14:paraId="6EEF4AF9" w14:textId="77777777" w:rsidR="00D228B3" w:rsidRDefault="00D228B3" w:rsidP="00E02441"/>
    <w:p w14:paraId="6E406A2C" w14:textId="6E051CD0" w:rsidR="00D228B3" w:rsidRDefault="00D228B3" w:rsidP="00E02441">
      <w:r>
        <w:t>George said: “The settings menu looks minimilist and clean. I think it fits the game well.”</w:t>
      </w:r>
    </w:p>
    <w:p w14:paraId="12F95AF4" w14:textId="77777777" w:rsidR="004A2EFD" w:rsidRDefault="004A2EFD" w:rsidP="00E02441"/>
    <w:p w14:paraId="72E924CC" w14:textId="1B2C4710" w:rsidR="004A2EFD" w:rsidRDefault="004A2EFD" w:rsidP="00E02441">
      <w:r>
        <w:t xml:space="preserve">Overall the stakeholders were happy with the design of the settings menu and thought that it fit with the game. </w:t>
      </w:r>
    </w:p>
    <w:p w14:paraId="3E489507" w14:textId="77777777" w:rsidR="00E63938" w:rsidRDefault="00E63938" w:rsidP="00E63938"/>
    <w:p w14:paraId="268F34AE" w14:textId="7BCCA50C" w:rsidR="00E63938" w:rsidRDefault="00E63938" w:rsidP="00E63938">
      <w:pPr>
        <w:pStyle w:val="Heading2"/>
        <w:rPr>
          <w:rFonts w:hint="eastAsia"/>
        </w:rPr>
      </w:pPr>
      <w:bookmarkStart w:id="61" w:name="_Toc160434200"/>
      <w:r>
        <w:t>Creating the Settings Menu</w:t>
      </w:r>
      <w:bookmarkEnd w:id="61"/>
    </w:p>
    <w:p w14:paraId="15554E0A" w14:textId="582D69B4" w:rsidR="00EA7268" w:rsidRPr="00E63938" w:rsidRDefault="00FD4042" w:rsidP="00E63938">
      <w:r>
        <w:t xml:space="preserve">I will be using Tkinter (a pygame library for UI design) for the settings menu as it has large amounts of documentation and there are many tutorial on YouTube and other websites on how to use it. This will aid in the development. Also it is a simple to use and well maintained python library so will continue to be </w:t>
      </w:r>
      <w:r>
        <w:lastRenderedPageBreak/>
        <w:t xml:space="preserve">useable with future python updates. </w:t>
      </w:r>
    </w:p>
    <w:p w14:paraId="7C7122ED" w14:textId="77777777" w:rsidR="00256299" w:rsidRDefault="00256299">
      <w:pPr>
        <w:pStyle w:val="Standard"/>
        <w:rPr>
          <w:rFonts w:eastAsia="Times New Roman" w:cs="Times New Roman"/>
          <w:b/>
          <w:color w:val="auto"/>
        </w:rPr>
      </w:pPr>
    </w:p>
    <w:p w14:paraId="1FCE14AE" w14:textId="77777777" w:rsidR="00CF78E6" w:rsidRPr="00244942" w:rsidRDefault="00CF78E6" w:rsidP="00CF78E6">
      <w:pPr>
        <w:pStyle w:val="Heading2"/>
        <w:rPr>
          <w:rFonts w:hint="eastAsia"/>
        </w:rPr>
      </w:pPr>
      <w:bookmarkStart w:id="62" w:name="_Toc160434201"/>
      <w:r>
        <w:t>File Structure</w:t>
      </w:r>
      <w:bookmarkEnd w:id="62"/>
    </w:p>
    <w:p w14:paraId="3FFC2D61" w14:textId="77777777" w:rsidR="00CF78E6" w:rsidRDefault="00CF78E6" w:rsidP="00CF78E6">
      <w:pPr>
        <w:pStyle w:val="Heading3"/>
      </w:pPr>
      <w:bookmarkStart w:id="63" w:name="_Toc160434202"/>
      <w:r>
        <w:t>First Iteration</w:t>
      </w:r>
      <w:bookmarkEnd w:id="63"/>
    </w:p>
    <w:p w14:paraId="4865B7BB" w14:textId="77777777" w:rsidR="00CF78E6" w:rsidRDefault="00CF78E6" w:rsidP="00CF78E6">
      <w:pPr>
        <w:pStyle w:val="Standard"/>
      </w:pPr>
    </w:p>
    <w:p w14:paraId="01466471" w14:textId="77777777" w:rsidR="00CF78E6" w:rsidRDefault="00CF78E6" w:rsidP="00CF78E6">
      <w:r>
        <w:t>The game will be stored in a python file called main. This will contain the functions and classes of the game. The game will largely use an object oriented programming style. I will use inheritance for many of the classes in the game.</w:t>
      </w:r>
    </w:p>
    <w:p w14:paraId="0487FEEC" w14:textId="77777777" w:rsidR="00CF78E6" w:rsidRDefault="00CF78E6" w:rsidP="00CF78E6">
      <w:pPr>
        <w:pStyle w:val="Standard"/>
      </w:pPr>
    </w:p>
    <w:p w14:paraId="704B5C3B" w14:textId="77777777" w:rsidR="00CF78E6" w:rsidRDefault="00CF78E6" w:rsidP="00CF78E6">
      <w:pPr>
        <w:pStyle w:val="Heading3"/>
      </w:pPr>
      <w:bookmarkStart w:id="64" w:name="_Toc160434203"/>
      <w:r>
        <w:t>Second Iteration</w:t>
      </w:r>
      <w:bookmarkEnd w:id="64"/>
    </w:p>
    <w:p w14:paraId="161E2720" w14:textId="77777777" w:rsidR="00CF78E6" w:rsidRDefault="00CF78E6" w:rsidP="00CF78E6">
      <w:pPr>
        <w:pStyle w:val="Standard"/>
      </w:pPr>
    </w:p>
    <w:p w14:paraId="1DCFA934" w14:textId="77777777" w:rsidR="00CF78E6" w:rsidRDefault="00CF78E6" w:rsidP="00CF78E6">
      <w:r>
        <w:t xml:space="preserve">The games functions and classes will be stored in different python files and the files will be imported in places they are needed. This will mean that the code is more readable. For example Player class is stored in player.py. More readable code means that the rate of development is faster understanding and finding the necessary functions is faster. </w:t>
      </w:r>
    </w:p>
    <w:p w14:paraId="09D514E1" w14:textId="77777777" w:rsidR="002A70E5" w:rsidRDefault="002A70E5">
      <w:pPr>
        <w:pStyle w:val="Standard"/>
        <w:rPr>
          <w:rFonts w:eastAsia="Times New Roman" w:cs="Times New Roman"/>
          <w:b/>
          <w:color w:val="auto"/>
        </w:rPr>
      </w:pPr>
    </w:p>
    <w:p w14:paraId="3175682D" w14:textId="77777777" w:rsidR="00CF78E6" w:rsidRDefault="00CF78E6" w:rsidP="00CF78E6">
      <w:pPr>
        <w:pStyle w:val="Heading2"/>
        <w:rPr>
          <w:rFonts w:hint="eastAsia"/>
        </w:rPr>
      </w:pPr>
      <w:bookmarkStart w:id="65" w:name="_Toc160434204"/>
      <w:r>
        <w:t>Connecting interface devices</w:t>
      </w:r>
      <w:bookmarkEnd w:id="65"/>
    </w:p>
    <w:p w14:paraId="002A5A0C" w14:textId="77777777" w:rsidR="00CF78E6" w:rsidRDefault="00CF78E6" w:rsidP="00CF78E6">
      <w:r>
        <w:t>The game will use controllers and keyboard to interface with the game. The users can choose what they want to interface with the game with by pressing a button on the keyboard to use it or by connecting a controller to use controllers. This can all be done in the loading menu. The loading menu will prompt the user on what they want to use. A prompt to press any key or connect a controller should be sufficient. Once all the players have pressed a button (e.g. the X button on controller or the E key on keyboard) the game will start. The players will be put into the first level.</w:t>
      </w:r>
    </w:p>
    <w:p w14:paraId="65F2DF82" w14:textId="77777777" w:rsidR="00CF78E6" w:rsidRDefault="00CF78E6">
      <w:pPr>
        <w:pStyle w:val="Standard"/>
        <w:rPr>
          <w:rFonts w:eastAsia="Times New Roman" w:cs="Times New Roman"/>
          <w:b/>
          <w:color w:val="auto"/>
        </w:rPr>
      </w:pPr>
    </w:p>
    <w:p w14:paraId="5045F0AB" w14:textId="09DE209E" w:rsidR="00CF78E6" w:rsidRDefault="00CF78E6" w:rsidP="00CF78E6">
      <w:r>
        <w:t xml:space="preserve">The benefit of allowing controller and keyboard inputs is that it increases the amount of people that can play as some people do not have controllers. Also it allows those with both a controller and a keyboard and mouse to choose their favourite input method. The downside is that it means more input need to be added. </w:t>
      </w:r>
    </w:p>
    <w:p w14:paraId="7C38B9EC" w14:textId="15CC7DDC" w:rsidR="00181D35" w:rsidRDefault="00181D35" w:rsidP="00181D35">
      <w:pPr>
        <w:pStyle w:val="Heading2"/>
        <w:rPr>
          <w:rFonts w:hint="eastAsia"/>
        </w:rPr>
      </w:pPr>
      <w:bookmarkStart w:id="66" w:name="_Toc160434205"/>
      <w:r>
        <w:t>Data structures of my program</w:t>
      </w:r>
      <w:bookmarkEnd w:id="66"/>
    </w:p>
    <w:p w14:paraId="10B1355C" w14:textId="3087EFFC" w:rsidR="00521845" w:rsidRDefault="00DF1E2E" w:rsidP="00181D35">
      <w:r>
        <w:t xml:space="preserve">I will largely be using an object oriented aproach to my game. This is because many of the components are best represented as objects e.g. players. </w:t>
      </w:r>
      <w:r w:rsidR="00181D35">
        <w:t xml:space="preserve">Here </w:t>
      </w:r>
      <w:r w:rsidR="00521845">
        <w:t>are some</w:t>
      </w:r>
      <w:r w:rsidR="00181D35">
        <w:t xml:space="preserve"> abstracted diagram of the data structures of my game:</w:t>
      </w:r>
    </w:p>
    <w:p w14:paraId="070CA8A9" w14:textId="77777777" w:rsidR="00521845" w:rsidRDefault="00521845" w:rsidP="00181D35"/>
    <w:p w14:paraId="14BC6993" w14:textId="06402E84" w:rsidR="00521845" w:rsidRDefault="00521845" w:rsidP="00521845">
      <w:pPr>
        <w:pStyle w:val="Heading3"/>
      </w:pPr>
      <w:bookmarkStart w:id="67" w:name="_Toc160434206"/>
      <w:r>
        <w:lastRenderedPageBreak/>
        <w:t>Classes that inherit pygame.sprite.Sprite</w:t>
      </w:r>
      <w:bookmarkEnd w:id="67"/>
    </w:p>
    <w:p w14:paraId="66F8D56E" w14:textId="77777777" w:rsidR="00521845" w:rsidRPr="00521845" w:rsidRDefault="00521845" w:rsidP="00521845"/>
    <w:p w14:paraId="4B467227" w14:textId="36D7D272" w:rsidR="00181D35" w:rsidRDefault="00521845" w:rsidP="00181D35">
      <w:r>
        <w:rPr>
          <w:noProof/>
        </w:rPr>
        <w:drawing>
          <wp:inline distT="0" distB="0" distL="0" distR="0" wp14:anchorId="5360A46A" wp14:editId="676F608C">
            <wp:extent cx="4965700" cy="4368800"/>
            <wp:effectExtent l="0" t="0" r="0" b="0"/>
            <wp:docPr id="1975057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57052"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965700" cy="4368800"/>
                    </a:xfrm>
                    <a:prstGeom prst="rect">
                      <a:avLst/>
                    </a:prstGeom>
                  </pic:spPr>
                </pic:pic>
              </a:graphicData>
            </a:graphic>
          </wp:inline>
        </w:drawing>
      </w:r>
    </w:p>
    <w:p w14:paraId="2D1CBD1A" w14:textId="147C6B82" w:rsidR="00BD241C" w:rsidRDefault="00457CCE" w:rsidP="00181D35">
      <w:r>
        <w:t xml:space="preserve">In the above diagram arrows represent inheritance. </w:t>
      </w:r>
      <w:r w:rsidR="007C3733">
        <w:t xml:space="preserve">Pygame sprites are classes that have many features </w:t>
      </w:r>
      <w:r w:rsidR="0060312C">
        <w:t>such as sprite groups which makes rendering many sprite</w:t>
      </w:r>
      <w:r w:rsidR="00287EAD">
        <w:t>s</w:t>
      </w:r>
      <w:r w:rsidR="0060312C">
        <w:t xml:space="preserve"> to the screen far easier. </w:t>
      </w:r>
      <w:r w:rsidR="00FD0865">
        <w:t xml:space="preserve">For the weapons I chose to create one superclass that all weapons inherite as this reduces the amount of repetition in the code. </w:t>
      </w:r>
    </w:p>
    <w:p w14:paraId="49FAAC77" w14:textId="77777777" w:rsidR="0060312C" w:rsidRDefault="0060312C" w:rsidP="00181D35"/>
    <w:p w14:paraId="1764E69A" w14:textId="0C95CC50" w:rsidR="00521845" w:rsidRDefault="00521845" w:rsidP="00521845">
      <w:pPr>
        <w:pStyle w:val="Heading3"/>
      </w:pPr>
      <w:bookmarkStart w:id="68" w:name="_Toc160434207"/>
      <w:r>
        <w:t>Other classes</w:t>
      </w:r>
      <w:bookmarkEnd w:id="68"/>
    </w:p>
    <w:p w14:paraId="79C76572" w14:textId="1D4C1A25" w:rsidR="00954F1D" w:rsidRPr="00DF1E2E" w:rsidRDefault="00FD0865" w:rsidP="00DF1E2E">
      <w:pPr>
        <w:pStyle w:val="Heading3"/>
        <w:rPr>
          <w:u w:val="none"/>
        </w:rPr>
      </w:pPr>
      <w:bookmarkStart w:id="69" w:name="_Toc160434208"/>
      <w:r w:rsidRPr="00DF1E2E">
        <w:rPr>
          <w:u w:val="none"/>
        </w:rPr>
        <w:t>First Iteration</w:t>
      </w:r>
      <w:bookmarkEnd w:id="69"/>
    </w:p>
    <w:p w14:paraId="59C12E39" w14:textId="34C3925F" w:rsidR="00954F1D" w:rsidRPr="00954F1D" w:rsidRDefault="00954F1D" w:rsidP="00FD0865">
      <w:r>
        <w:t xml:space="preserve">In the first iteration of design I stored all the functions and information in each level. Each level has its own set of players, guns and tiles. The levels are all created by a function in the main loop. The levels are stored in a list in the main loop and a counter decides on which </w:t>
      </w:r>
      <w:r w:rsidR="00067055">
        <w:t xml:space="preserve">level to run. </w:t>
      </w:r>
    </w:p>
    <w:p w14:paraId="78342280" w14:textId="4386F079" w:rsidR="00FD0865" w:rsidRPr="00FD0865" w:rsidRDefault="00954F1D" w:rsidP="00FD0865">
      <w:pPr>
        <w:rPr>
          <w:b/>
          <w:bCs/>
        </w:rPr>
      </w:pPr>
      <w:r>
        <w:rPr>
          <w:noProof/>
        </w:rPr>
        <w:lastRenderedPageBreak/>
        <w:drawing>
          <wp:anchor distT="0" distB="0" distL="114300" distR="114300" simplePos="0" relativeHeight="251658240" behindDoc="0" locked="0" layoutInCell="1" allowOverlap="1" wp14:anchorId="1C146E35" wp14:editId="7A630636">
            <wp:simplePos x="0" y="0"/>
            <wp:positionH relativeFrom="column">
              <wp:posOffset>92710</wp:posOffset>
            </wp:positionH>
            <wp:positionV relativeFrom="paragraph">
              <wp:posOffset>45720</wp:posOffset>
            </wp:positionV>
            <wp:extent cx="1473200" cy="3111500"/>
            <wp:effectExtent l="0" t="0" r="0" b="0"/>
            <wp:wrapThrough wrapText="bothSides">
              <wp:wrapPolygon edited="0">
                <wp:start x="0" y="0"/>
                <wp:lineTo x="0" y="21512"/>
                <wp:lineTo x="21414" y="21512"/>
                <wp:lineTo x="21414" y="0"/>
                <wp:lineTo x="0" y="0"/>
              </wp:wrapPolygon>
            </wp:wrapThrough>
            <wp:docPr id="1119056166"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56166" name="Picture 3"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473200" cy="3111500"/>
                    </a:xfrm>
                    <a:prstGeom prst="rect">
                      <a:avLst/>
                    </a:prstGeom>
                  </pic:spPr>
                </pic:pic>
              </a:graphicData>
            </a:graphic>
            <wp14:sizeRelH relativeFrom="page">
              <wp14:pctWidth>0</wp14:pctWidth>
            </wp14:sizeRelH>
            <wp14:sizeRelV relativeFrom="page">
              <wp14:pctHeight>0</wp14:pctHeight>
            </wp14:sizeRelV>
          </wp:anchor>
        </w:drawing>
      </w:r>
    </w:p>
    <w:p w14:paraId="6BE093F8" w14:textId="419D7715" w:rsidR="00FD0865" w:rsidRDefault="00FD0865" w:rsidP="00FD0865"/>
    <w:p w14:paraId="0CA4D633" w14:textId="77777777" w:rsidR="00954F1D" w:rsidRDefault="00954F1D" w:rsidP="00FD0865"/>
    <w:p w14:paraId="14EC32B4" w14:textId="77777777" w:rsidR="00954F1D" w:rsidRDefault="00954F1D" w:rsidP="00FD0865"/>
    <w:p w14:paraId="41AE41BB" w14:textId="77777777" w:rsidR="00954F1D" w:rsidRDefault="00954F1D" w:rsidP="00FD0865"/>
    <w:p w14:paraId="41A0A174" w14:textId="77777777" w:rsidR="00954F1D" w:rsidRDefault="00954F1D" w:rsidP="00FD0865"/>
    <w:p w14:paraId="3030183E" w14:textId="77777777" w:rsidR="00954F1D" w:rsidRDefault="00954F1D" w:rsidP="00FD0865"/>
    <w:p w14:paraId="7A1B5769" w14:textId="77777777" w:rsidR="00954F1D" w:rsidRDefault="00954F1D" w:rsidP="00FD0865"/>
    <w:p w14:paraId="31A311CE" w14:textId="77777777" w:rsidR="00954F1D" w:rsidRDefault="00954F1D" w:rsidP="00FD0865"/>
    <w:p w14:paraId="0136234F" w14:textId="77777777" w:rsidR="00954F1D" w:rsidRDefault="00954F1D" w:rsidP="00FD0865"/>
    <w:p w14:paraId="2241F0F6" w14:textId="77777777" w:rsidR="00954F1D" w:rsidRDefault="00954F1D" w:rsidP="00FD0865"/>
    <w:p w14:paraId="32CE9593" w14:textId="77777777" w:rsidR="00954F1D" w:rsidRDefault="00954F1D" w:rsidP="00FD0865"/>
    <w:p w14:paraId="7106ACAB" w14:textId="77777777" w:rsidR="005822C1" w:rsidRDefault="005822C1" w:rsidP="00FD0865"/>
    <w:p w14:paraId="3479176F" w14:textId="77777777" w:rsidR="00954F1D" w:rsidRDefault="00954F1D" w:rsidP="00FD0865"/>
    <w:p w14:paraId="665EAB55" w14:textId="6F4BA1B1" w:rsidR="007C3733" w:rsidRPr="005822C1" w:rsidRDefault="00FD0865" w:rsidP="00422001">
      <w:pPr>
        <w:pStyle w:val="Heading3"/>
        <w:rPr>
          <w:u w:val="none"/>
        </w:rPr>
      </w:pPr>
      <w:bookmarkStart w:id="70" w:name="_Toc160434209"/>
      <w:r w:rsidRPr="005822C1">
        <w:rPr>
          <w:u w:val="none"/>
        </w:rPr>
        <w:t>Second Iteration</w:t>
      </w:r>
      <w:bookmarkEnd w:id="70"/>
    </w:p>
    <w:p w14:paraId="7C8062A7" w14:textId="4B228896" w:rsidR="00FD0865" w:rsidRPr="0017556D" w:rsidRDefault="00067055" w:rsidP="007C3733">
      <w:pPr>
        <w:rPr>
          <w:color w:val="000000" w:themeColor="text1"/>
        </w:rPr>
      </w:pPr>
      <w:r>
        <w:t xml:space="preserve">The levels are stored in a separate Level class which stores the tiles for the game and other parts that are specific to each level. These levels are stored </w:t>
      </w:r>
      <w:r w:rsidR="00B3117E">
        <w:t xml:space="preserve">within a list </w:t>
      </w:r>
      <w:r>
        <w:t>in the Game class.</w:t>
      </w:r>
      <w:r w:rsidR="00B3117E">
        <w:t xml:space="preserve"> This allows for the same players to be used in different levels which makes the development of the game easier. </w:t>
      </w:r>
    </w:p>
    <w:p w14:paraId="7D12E5A1" w14:textId="283D5393" w:rsidR="00181D35" w:rsidRDefault="0060312C" w:rsidP="00181D35">
      <w:r>
        <w:rPr>
          <w:noProof/>
        </w:rPr>
        <w:drawing>
          <wp:inline distT="0" distB="0" distL="0" distR="0" wp14:anchorId="7A2AE333" wp14:editId="71190B26">
            <wp:extent cx="2387600" cy="2552700"/>
            <wp:effectExtent l="0" t="0" r="0" b="0"/>
            <wp:docPr id="1729813149"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13149" name="Picture 2" descr="A screenshot of a gam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387600" cy="2552700"/>
                    </a:xfrm>
                    <a:prstGeom prst="rect">
                      <a:avLst/>
                    </a:prstGeom>
                  </pic:spPr>
                </pic:pic>
              </a:graphicData>
            </a:graphic>
          </wp:inline>
        </w:drawing>
      </w:r>
    </w:p>
    <w:p w14:paraId="5F4A4826" w14:textId="77777777" w:rsidR="00490C5C" w:rsidRDefault="00490C5C" w:rsidP="00181D35"/>
    <w:p w14:paraId="16A1BD34" w14:textId="535A6C80" w:rsidR="00490C5C" w:rsidRDefault="00490C5C" w:rsidP="00490C5C">
      <w:pPr>
        <w:pStyle w:val="Heading3"/>
      </w:pPr>
      <w:r>
        <w:t>Non-class data structures</w:t>
      </w:r>
    </w:p>
    <w:p w14:paraId="22A54F0E" w14:textId="77777777" w:rsidR="00490C5C" w:rsidRDefault="00490C5C" w:rsidP="00490C5C"/>
    <w:tbl>
      <w:tblPr>
        <w:tblStyle w:val="TableGrid"/>
        <w:tblW w:w="0" w:type="auto"/>
        <w:tblLook w:val="04A0" w:firstRow="1" w:lastRow="0" w:firstColumn="1" w:lastColumn="0" w:noHBand="0" w:noVBand="1"/>
      </w:tblPr>
      <w:tblGrid>
        <w:gridCol w:w="3209"/>
        <w:gridCol w:w="3210"/>
        <w:gridCol w:w="3209"/>
      </w:tblGrid>
      <w:tr w:rsidR="00490C5C" w14:paraId="0747FC7B" w14:textId="77777777" w:rsidTr="00C41014">
        <w:tc>
          <w:tcPr>
            <w:tcW w:w="3209" w:type="dxa"/>
          </w:tcPr>
          <w:p w14:paraId="796C789E" w14:textId="67B5F491" w:rsidR="00490C5C" w:rsidRPr="00490C5C" w:rsidRDefault="00490C5C" w:rsidP="00490C5C">
            <w:pPr>
              <w:rPr>
                <w:b/>
                <w:bCs/>
              </w:rPr>
            </w:pPr>
            <w:r>
              <w:rPr>
                <w:b/>
                <w:bCs/>
              </w:rPr>
              <w:t>Data structure name</w:t>
            </w:r>
          </w:p>
        </w:tc>
        <w:tc>
          <w:tcPr>
            <w:tcW w:w="3210" w:type="dxa"/>
          </w:tcPr>
          <w:p w14:paraId="515C50B0" w14:textId="2DA76067" w:rsidR="00490C5C" w:rsidRPr="00490C5C" w:rsidRDefault="00490C5C" w:rsidP="00490C5C">
            <w:pPr>
              <w:rPr>
                <w:b/>
                <w:bCs/>
              </w:rPr>
            </w:pPr>
            <w:r>
              <w:rPr>
                <w:b/>
                <w:bCs/>
              </w:rPr>
              <w:t>Type</w:t>
            </w:r>
          </w:p>
        </w:tc>
        <w:tc>
          <w:tcPr>
            <w:tcW w:w="3209" w:type="dxa"/>
          </w:tcPr>
          <w:p w14:paraId="5D90638D" w14:textId="7AE53E6A" w:rsidR="00490C5C" w:rsidRPr="00490C5C" w:rsidRDefault="00490C5C" w:rsidP="00490C5C">
            <w:pPr>
              <w:rPr>
                <w:b/>
                <w:bCs/>
              </w:rPr>
            </w:pPr>
            <w:r w:rsidRPr="00490C5C">
              <w:rPr>
                <w:b/>
                <w:bCs/>
              </w:rPr>
              <w:t>Purpose</w:t>
            </w:r>
          </w:p>
        </w:tc>
      </w:tr>
      <w:tr w:rsidR="00490C5C" w14:paraId="67CA4E20" w14:textId="77777777" w:rsidTr="00C41014">
        <w:tc>
          <w:tcPr>
            <w:tcW w:w="3209" w:type="dxa"/>
          </w:tcPr>
          <w:p w14:paraId="6FADAF81" w14:textId="4A84BA92" w:rsidR="00490C5C" w:rsidRDefault="00490C5C" w:rsidP="00490C5C">
            <w:r>
              <w:t>Game.levels</w:t>
            </w:r>
          </w:p>
        </w:tc>
        <w:tc>
          <w:tcPr>
            <w:tcW w:w="3210" w:type="dxa"/>
          </w:tcPr>
          <w:p w14:paraId="7532EA3C" w14:textId="5202BDB1" w:rsidR="00490C5C" w:rsidRDefault="00490C5C" w:rsidP="00490C5C">
            <w:r>
              <w:t>List</w:t>
            </w:r>
          </w:p>
        </w:tc>
        <w:tc>
          <w:tcPr>
            <w:tcW w:w="3209" w:type="dxa"/>
          </w:tcPr>
          <w:p w14:paraId="3D510219" w14:textId="3663D7F0" w:rsidR="00490C5C" w:rsidRDefault="00490C5C" w:rsidP="00490C5C">
            <w:r>
              <w:t>Stores all of the levels that the player will play</w:t>
            </w:r>
          </w:p>
        </w:tc>
      </w:tr>
      <w:tr w:rsidR="00490C5C" w14:paraId="0F291DC2" w14:textId="77777777" w:rsidTr="00C41014">
        <w:tc>
          <w:tcPr>
            <w:tcW w:w="3209" w:type="dxa"/>
          </w:tcPr>
          <w:p w14:paraId="572401AF" w14:textId="78B6B6BD" w:rsidR="00490C5C" w:rsidRDefault="00C41014" w:rsidP="00490C5C">
            <w:r>
              <w:t>Game.players</w:t>
            </w:r>
          </w:p>
        </w:tc>
        <w:tc>
          <w:tcPr>
            <w:tcW w:w="3210" w:type="dxa"/>
          </w:tcPr>
          <w:p w14:paraId="1B616B2C" w14:textId="512E4381" w:rsidR="00490C5C" w:rsidRDefault="00C41014" w:rsidP="00490C5C">
            <w:r>
              <w:t>Pygame.sprite.Group()</w:t>
            </w:r>
          </w:p>
        </w:tc>
        <w:tc>
          <w:tcPr>
            <w:tcW w:w="3209" w:type="dxa"/>
          </w:tcPr>
          <w:p w14:paraId="03592D3D" w14:textId="1CA0E518" w:rsidR="00490C5C" w:rsidRDefault="00C41014" w:rsidP="00490C5C">
            <w:r>
              <w:t xml:space="preserve">A sprite group that stores all of the players that are playing the </w:t>
            </w:r>
            <w:r>
              <w:lastRenderedPageBreak/>
              <w:t>game</w:t>
            </w:r>
          </w:p>
        </w:tc>
      </w:tr>
      <w:tr w:rsidR="00490C5C" w14:paraId="3B1297C9" w14:textId="77777777" w:rsidTr="00C41014">
        <w:tc>
          <w:tcPr>
            <w:tcW w:w="3209" w:type="dxa"/>
          </w:tcPr>
          <w:p w14:paraId="37674F7A" w14:textId="3332F213" w:rsidR="00490C5C" w:rsidRDefault="00C41014" w:rsidP="00490C5C">
            <w:r>
              <w:lastRenderedPageBreak/>
              <w:t>Game.bullets</w:t>
            </w:r>
          </w:p>
        </w:tc>
        <w:tc>
          <w:tcPr>
            <w:tcW w:w="3210" w:type="dxa"/>
          </w:tcPr>
          <w:p w14:paraId="1160D769" w14:textId="5AA4A011" w:rsidR="00490C5C" w:rsidRDefault="00C41014" w:rsidP="00490C5C">
            <w:r>
              <w:t>Pygame.sprite.Group()</w:t>
            </w:r>
          </w:p>
        </w:tc>
        <w:tc>
          <w:tcPr>
            <w:tcW w:w="3209" w:type="dxa"/>
          </w:tcPr>
          <w:p w14:paraId="4B3493B0" w14:textId="5B042B00" w:rsidR="00490C5C" w:rsidRDefault="00C41014" w:rsidP="00490C5C">
            <w:r>
              <w:t>The bullets of the game</w:t>
            </w:r>
          </w:p>
        </w:tc>
      </w:tr>
      <w:tr w:rsidR="00490C5C" w14:paraId="6234ADE2" w14:textId="77777777" w:rsidTr="00C41014">
        <w:tc>
          <w:tcPr>
            <w:tcW w:w="3209" w:type="dxa"/>
          </w:tcPr>
          <w:p w14:paraId="5355D37C" w14:textId="4CF635DC" w:rsidR="00490C5C" w:rsidRDefault="00C41014" w:rsidP="00490C5C">
            <w:r>
              <w:t>Game.weapons</w:t>
            </w:r>
          </w:p>
        </w:tc>
        <w:tc>
          <w:tcPr>
            <w:tcW w:w="3210" w:type="dxa"/>
          </w:tcPr>
          <w:p w14:paraId="1E9F113E" w14:textId="65255F85" w:rsidR="00490C5C" w:rsidRDefault="00C41014" w:rsidP="00490C5C">
            <w:r>
              <w:t>Pygame.sprite.Group()</w:t>
            </w:r>
          </w:p>
        </w:tc>
        <w:tc>
          <w:tcPr>
            <w:tcW w:w="3209" w:type="dxa"/>
          </w:tcPr>
          <w:p w14:paraId="57653F27" w14:textId="1ED9098E" w:rsidR="00490C5C" w:rsidRDefault="00C41014" w:rsidP="00490C5C">
            <w:r>
              <w:t>Stores all of the weapons of the game</w:t>
            </w:r>
          </w:p>
        </w:tc>
      </w:tr>
      <w:tr w:rsidR="00490C5C" w14:paraId="5F0D11D6" w14:textId="77777777" w:rsidTr="00C41014">
        <w:tc>
          <w:tcPr>
            <w:tcW w:w="3209" w:type="dxa"/>
          </w:tcPr>
          <w:p w14:paraId="19FF9477" w14:textId="2F1A9334" w:rsidR="00490C5C" w:rsidRDefault="00C41014" w:rsidP="00490C5C">
            <w:r>
              <w:t>Level.tiles</w:t>
            </w:r>
          </w:p>
        </w:tc>
        <w:tc>
          <w:tcPr>
            <w:tcW w:w="3210" w:type="dxa"/>
          </w:tcPr>
          <w:p w14:paraId="7CEF5924" w14:textId="2E95CDDC" w:rsidR="00490C5C" w:rsidRDefault="00C41014" w:rsidP="00490C5C">
            <w:r>
              <w:t>Pygame.sprite.Group()</w:t>
            </w:r>
          </w:p>
        </w:tc>
        <w:tc>
          <w:tcPr>
            <w:tcW w:w="3209" w:type="dxa"/>
          </w:tcPr>
          <w:p w14:paraId="053BB7F6" w14:textId="475E6C86" w:rsidR="00490C5C" w:rsidRDefault="00C41014" w:rsidP="00490C5C">
            <w:r>
              <w:t>Stores the tiles of each level</w:t>
            </w:r>
          </w:p>
        </w:tc>
      </w:tr>
      <w:tr w:rsidR="003C5AD7" w14:paraId="2A0C653B" w14:textId="77777777" w:rsidTr="00C41014">
        <w:tc>
          <w:tcPr>
            <w:tcW w:w="3209" w:type="dxa"/>
          </w:tcPr>
          <w:p w14:paraId="44F48887" w14:textId="0CF989E5" w:rsidR="003C5AD7" w:rsidRDefault="003C5AD7" w:rsidP="00490C5C">
            <w:r>
              <w:t>Player.idle_image_list</w:t>
            </w:r>
          </w:p>
        </w:tc>
        <w:tc>
          <w:tcPr>
            <w:tcW w:w="3210" w:type="dxa"/>
          </w:tcPr>
          <w:p w14:paraId="742688A5" w14:textId="47289916" w:rsidR="003C5AD7" w:rsidRDefault="003C5AD7" w:rsidP="00490C5C">
            <w:r>
              <w:t>List</w:t>
            </w:r>
          </w:p>
        </w:tc>
        <w:tc>
          <w:tcPr>
            <w:tcW w:w="3209" w:type="dxa"/>
          </w:tcPr>
          <w:p w14:paraId="05550779" w14:textId="0C6B7995" w:rsidR="003C5AD7" w:rsidRDefault="003C5AD7" w:rsidP="00490C5C">
            <w:r>
              <w:t>Stores all of the frames i</w:t>
            </w:r>
          </w:p>
        </w:tc>
      </w:tr>
    </w:tbl>
    <w:p w14:paraId="534FD8D1" w14:textId="77777777" w:rsidR="00490C5C" w:rsidRPr="00490C5C" w:rsidRDefault="00490C5C" w:rsidP="00490C5C"/>
    <w:p w14:paraId="7DE28DA7" w14:textId="77777777" w:rsidR="00B50B64" w:rsidRDefault="00B50B64" w:rsidP="00181D35"/>
    <w:p w14:paraId="31F365AE" w14:textId="5F52E478" w:rsidR="00B50B64" w:rsidRDefault="00B50B64" w:rsidP="00B50B64">
      <w:pPr>
        <w:pStyle w:val="Heading2"/>
      </w:pPr>
      <w:r>
        <w:t>Key Variables</w:t>
      </w:r>
    </w:p>
    <w:tbl>
      <w:tblPr>
        <w:tblStyle w:val="TableGrid"/>
        <w:tblW w:w="0" w:type="auto"/>
        <w:tblLook w:val="04A0" w:firstRow="1" w:lastRow="0" w:firstColumn="1" w:lastColumn="0" w:noHBand="0" w:noVBand="1"/>
      </w:tblPr>
      <w:tblGrid>
        <w:gridCol w:w="3721"/>
        <w:gridCol w:w="3310"/>
        <w:gridCol w:w="2597"/>
      </w:tblGrid>
      <w:tr w:rsidR="00B50B64" w14:paraId="3B33FF66" w14:textId="0DD3B8F7" w:rsidTr="00B50B64">
        <w:tc>
          <w:tcPr>
            <w:tcW w:w="3317" w:type="dxa"/>
          </w:tcPr>
          <w:p w14:paraId="02305904" w14:textId="51FFE15E" w:rsidR="00B50B64" w:rsidRPr="00490C5C" w:rsidRDefault="00B50B64" w:rsidP="00490C5C">
            <w:pPr>
              <w:rPr>
                <w:b/>
                <w:bCs/>
              </w:rPr>
            </w:pPr>
            <w:r w:rsidRPr="00490C5C">
              <w:rPr>
                <w:b/>
                <w:bCs/>
              </w:rPr>
              <w:t>Variable</w:t>
            </w:r>
            <w:r w:rsidR="00490C5C" w:rsidRPr="00490C5C">
              <w:rPr>
                <w:b/>
                <w:bCs/>
              </w:rPr>
              <w:t xml:space="preserve"> name</w:t>
            </w:r>
          </w:p>
        </w:tc>
        <w:tc>
          <w:tcPr>
            <w:tcW w:w="3316" w:type="dxa"/>
          </w:tcPr>
          <w:p w14:paraId="13D3B0D8" w14:textId="5018DB28" w:rsidR="00B50B64" w:rsidRPr="00490C5C" w:rsidRDefault="00B50B64" w:rsidP="00490C5C">
            <w:pPr>
              <w:rPr>
                <w:b/>
                <w:bCs/>
              </w:rPr>
            </w:pPr>
            <w:r w:rsidRPr="00490C5C">
              <w:rPr>
                <w:b/>
                <w:bCs/>
              </w:rPr>
              <w:t>Type</w:t>
            </w:r>
          </w:p>
        </w:tc>
        <w:tc>
          <w:tcPr>
            <w:tcW w:w="2995" w:type="dxa"/>
          </w:tcPr>
          <w:p w14:paraId="0E6B8372" w14:textId="1EA0AB8E" w:rsidR="00B50B64" w:rsidRPr="00490C5C" w:rsidRDefault="00B50B64" w:rsidP="00490C5C">
            <w:pPr>
              <w:rPr>
                <w:b/>
                <w:bCs/>
              </w:rPr>
            </w:pPr>
            <w:r w:rsidRPr="00490C5C">
              <w:rPr>
                <w:b/>
                <w:bCs/>
              </w:rPr>
              <w:t>Purpose</w:t>
            </w:r>
          </w:p>
        </w:tc>
      </w:tr>
      <w:tr w:rsidR="00B50B64" w14:paraId="607AAADD" w14:textId="4D9E6A3B" w:rsidTr="00B50B64">
        <w:tc>
          <w:tcPr>
            <w:tcW w:w="3317" w:type="dxa"/>
          </w:tcPr>
          <w:p w14:paraId="54D9CDFC" w14:textId="200F59D7" w:rsidR="00B50B64" w:rsidRDefault="00490C5C" w:rsidP="00490C5C">
            <w:r>
              <w:t>S</w:t>
            </w:r>
            <w:r w:rsidR="00B50B64">
              <w:t>creen</w:t>
            </w:r>
          </w:p>
        </w:tc>
        <w:tc>
          <w:tcPr>
            <w:tcW w:w="3316" w:type="dxa"/>
          </w:tcPr>
          <w:p w14:paraId="42C025E5" w14:textId="01F1A8E8" w:rsidR="00B50B64" w:rsidRDefault="00B50B64" w:rsidP="00490C5C">
            <w:r>
              <w:t>Pygame.surface.Surface()</w:t>
            </w:r>
          </w:p>
        </w:tc>
        <w:tc>
          <w:tcPr>
            <w:tcW w:w="2995" w:type="dxa"/>
          </w:tcPr>
          <w:p w14:paraId="515E2DA7" w14:textId="57246669" w:rsidR="00B50B64" w:rsidRDefault="00B50B64" w:rsidP="00490C5C">
            <w:r>
              <w:t>This is the surface that all of the sprites and components of the game will be displayed to</w:t>
            </w:r>
          </w:p>
        </w:tc>
      </w:tr>
      <w:tr w:rsidR="00B50B64" w14:paraId="0A168FE8" w14:textId="250A3FCE" w:rsidTr="00B50B64">
        <w:tc>
          <w:tcPr>
            <w:tcW w:w="3317" w:type="dxa"/>
          </w:tcPr>
          <w:p w14:paraId="5CF9D6F8" w14:textId="2476249C" w:rsidR="00B50B64" w:rsidRDefault="00B50B64" w:rsidP="00490C5C">
            <w:r>
              <w:t>Player.position</w:t>
            </w:r>
          </w:p>
        </w:tc>
        <w:tc>
          <w:tcPr>
            <w:tcW w:w="3316" w:type="dxa"/>
          </w:tcPr>
          <w:p w14:paraId="77B8DD81" w14:textId="0C4723C4" w:rsidR="00B50B64" w:rsidRDefault="00B50B64" w:rsidP="00490C5C">
            <w:r>
              <w:t>Pygame.Vector2()</w:t>
            </w:r>
          </w:p>
        </w:tc>
        <w:tc>
          <w:tcPr>
            <w:tcW w:w="2995" w:type="dxa"/>
          </w:tcPr>
          <w:p w14:paraId="153E770A" w14:textId="7CD8DF3E" w:rsidR="00B50B64" w:rsidRDefault="00B50B64" w:rsidP="00490C5C">
            <w:r>
              <w:t>Stores the position of the players position</w:t>
            </w:r>
          </w:p>
        </w:tc>
      </w:tr>
      <w:tr w:rsidR="00B50B64" w14:paraId="35543764" w14:textId="18696CC3" w:rsidTr="00B50B64">
        <w:tc>
          <w:tcPr>
            <w:tcW w:w="3317" w:type="dxa"/>
          </w:tcPr>
          <w:p w14:paraId="1E9B7C71" w14:textId="7FBFB05C" w:rsidR="00B50B64" w:rsidRDefault="00B50B64" w:rsidP="00490C5C">
            <w:r>
              <w:t>Player.alive</w:t>
            </w:r>
          </w:p>
        </w:tc>
        <w:tc>
          <w:tcPr>
            <w:tcW w:w="3316" w:type="dxa"/>
          </w:tcPr>
          <w:p w14:paraId="4E01C7A1" w14:textId="43AB94A5" w:rsidR="00B50B64" w:rsidRDefault="00B50B64" w:rsidP="00490C5C">
            <w:r>
              <w:t>Boolean</w:t>
            </w:r>
          </w:p>
        </w:tc>
        <w:tc>
          <w:tcPr>
            <w:tcW w:w="2995" w:type="dxa"/>
          </w:tcPr>
          <w:p w14:paraId="1F7E3C2D" w14:textId="01166071" w:rsidR="00B50B64" w:rsidRDefault="00B50B64" w:rsidP="00490C5C">
            <w:r>
              <w:t>Stores if the player is alive</w:t>
            </w:r>
          </w:p>
        </w:tc>
      </w:tr>
      <w:tr w:rsidR="00B50B64" w14:paraId="65C5F099" w14:textId="48D73AD3" w:rsidTr="00B50B64">
        <w:tc>
          <w:tcPr>
            <w:tcW w:w="3317" w:type="dxa"/>
          </w:tcPr>
          <w:p w14:paraId="7ADDD13D" w14:textId="4081E129" w:rsidR="00B50B64" w:rsidRDefault="00B50B64" w:rsidP="00490C5C">
            <w:r>
              <w:t>Player.holding</w:t>
            </w:r>
          </w:p>
        </w:tc>
        <w:tc>
          <w:tcPr>
            <w:tcW w:w="3316" w:type="dxa"/>
          </w:tcPr>
          <w:p w14:paraId="2AB1102A" w14:textId="41F6C1D3" w:rsidR="00B50B64" w:rsidRDefault="00B50B64" w:rsidP="00490C5C">
            <w:r>
              <w:t>Pointer</w:t>
            </w:r>
          </w:p>
        </w:tc>
        <w:tc>
          <w:tcPr>
            <w:tcW w:w="2995" w:type="dxa"/>
          </w:tcPr>
          <w:p w14:paraId="03F89E80" w14:textId="179D0A2D" w:rsidR="00B50B64" w:rsidRDefault="00B50B64" w:rsidP="00490C5C">
            <w:r>
              <w:t>Stores a pointer to a weapon object. If player is not holding a weapon this is false</w:t>
            </w:r>
          </w:p>
        </w:tc>
      </w:tr>
      <w:tr w:rsidR="00B50B64" w14:paraId="06177D9C" w14:textId="77777777" w:rsidTr="00B50B64">
        <w:tc>
          <w:tcPr>
            <w:tcW w:w="3317" w:type="dxa"/>
          </w:tcPr>
          <w:p w14:paraId="6E639BF6" w14:textId="2C3F4FB9" w:rsidR="00B50B64" w:rsidRDefault="00B50B64" w:rsidP="00490C5C">
            <w:r>
              <w:t>Running</w:t>
            </w:r>
          </w:p>
        </w:tc>
        <w:tc>
          <w:tcPr>
            <w:tcW w:w="3316" w:type="dxa"/>
          </w:tcPr>
          <w:p w14:paraId="7E6329B8" w14:textId="7C962D6A" w:rsidR="00B50B64" w:rsidRDefault="00B50B64" w:rsidP="00490C5C">
            <w:r>
              <w:t>Boolean</w:t>
            </w:r>
          </w:p>
        </w:tc>
        <w:tc>
          <w:tcPr>
            <w:tcW w:w="2995" w:type="dxa"/>
          </w:tcPr>
          <w:p w14:paraId="3D4473B3" w14:textId="103AA24C" w:rsidR="00B50B64" w:rsidRDefault="00B50B64" w:rsidP="00490C5C">
            <w:r>
              <w:t>If true the game loop continues. Is set to false when the game is stopped.</w:t>
            </w:r>
          </w:p>
        </w:tc>
      </w:tr>
      <w:tr w:rsidR="00B50B64" w14:paraId="16775379" w14:textId="77777777" w:rsidTr="00B50B64">
        <w:tc>
          <w:tcPr>
            <w:tcW w:w="3317" w:type="dxa"/>
          </w:tcPr>
          <w:p w14:paraId="26E54DC6" w14:textId="6CC1AD38" w:rsidR="00B50B64" w:rsidRDefault="00490C5C" w:rsidP="00490C5C">
            <w:r>
              <w:t>Clock</w:t>
            </w:r>
          </w:p>
        </w:tc>
        <w:tc>
          <w:tcPr>
            <w:tcW w:w="3316" w:type="dxa"/>
          </w:tcPr>
          <w:p w14:paraId="45E55A81" w14:textId="2A35A7C9" w:rsidR="00B50B64" w:rsidRDefault="00490C5C" w:rsidP="00490C5C">
            <w:r>
              <w:t>Pygame clock object</w:t>
            </w:r>
          </w:p>
        </w:tc>
        <w:tc>
          <w:tcPr>
            <w:tcW w:w="2995" w:type="dxa"/>
          </w:tcPr>
          <w:p w14:paraId="0ACDDBD6" w14:textId="4B9873E5" w:rsidR="00490C5C" w:rsidRDefault="00490C5C" w:rsidP="00490C5C">
            <w:r>
              <w:t>Stores the time in millis</w:t>
            </w:r>
          </w:p>
        </w:tc>
      </w:tr>
      <w:tr w:rsidR="00490C5C" w14:paraId="78A7982E" w14:textId="77777777" w:rsidTr="00B50B64">
        <w:tc>
          <w:tcPr>
            <w:tcW w:w="3317" w:type="dxa"/>
          </w:tcPr>
          <w:p w14:paraId="6AABFD04" w14:textId="1B3E5EBF" w:rsidR="00490C5C" w:rsidRDefault="00C41014" w:rsidP="00C41014">
            <w:r>
              <w:t>Game.number_of_players</w:t>
            </w:r>
          </w:p>
        </w:tc>
        <w:tc>
          <w:tcPr>
            <w:tcW w:w="3316" w:type="dxa"/>
          </w:tcPr>
          <w:p w14:paraId="63167C36" w14:textId="46259282" w:rsidR="00490C5C" w:rsidRDefault="00C41014" w:rsidP="00C41014">
            <w:r>
              <w:t>I</w:t>
            </w:r>
            <w:r>
              <w:t>nteger</w:t>
            </w:r>
          </w:p>
        </w:tc>
        <w:tc>
          <w:tcPr>
            <w:tcW w:w="2995" w:type="dxa"/>
          </w:tcPr>
          <w:p w14:paraId="70A803D3" w14:textId="6184D013" w:rsidR="00490C5C" w:rsidRDefault="00C41014" w:rsidP="00C41014">
            <w:r>
              <w:t>Number of players</w:t>
            </w:r>
          </w:p>
        </w:tc>
      </w:tr>
      <w:tr w:rsidR="00C41014" w14:paraId="499D9545" w14:textId="77777777" w:rsidTr="00B50B64">
        <w:tc>
          <w:tcPr>
            <w:tcW w:w="3317" w:type="dxa"/>
          </w:tcPr>
          <w:p w14:paraId="48F20E70" w14:textId="5478F68F" w:rsidR="00C41014" w:rsidRDefault="00C41014" w:rsidP="00C41014">
            <w:r>
              <w:t>Game.current_level_counter</w:t>
            </w:r>
          </w:p>
        </w:tc>
        <w:tc>
          <w:tcPr>
            <w:tcW w:w="3316" w:type="dxa"/>
          </w:tcPr>
          <w:p w14:paraId="0920A87F" w14:textId="5AFA0FA7" w:rsidR="00C41014" w:rsidRDefault="00C41014" w:rsidP="00C41014">
            <w:r>
              <w:t>Integer</w:t>
            </w:r>
          </w:p>
        </w:tc>
        <w:tc>
          <w:tcPr>
            <w:tcW w:w="2995" w:type="dxa"/>
          </w:tcPr>
          <w:p w14:paraId="44ECC064" w14:textId="75919093" w:rsidR="00C41014" w:rsidRDefault="00C41014" w:rsidP="00C41014">
            <w:r>
              <w:t>The index of the current level in the levels list</w:t>
            </w:r>
          </w:p>
        </w:tc>
      </w:tr>
      <w:tr w:rsidR="00C41014" w14:paraId="4441DA68" w14:textId="77777777" w:rsidTr="00B50B64">
        <w:tc>
          <w:tcPr>
            <w:tcW w:w="3317" w:type="dxa"/>
          </w:tcPr>
          <w:p w14:paraId="633D5859" w14:textId="00B93A0A" w:rsidR="00C41014" w:rsidRDefault="00C41014" w:rsidP="00C41014">
            <w:r>
              <w:lastRenderedPageBreak/>
              <w:t>Game.current_level</w:t>
            </w:r>
          </w:p>
        </w:tc>
        <w:tc>
          <w:tcPr>
            <w:tcW w:w="3316" w:type="dxa"/>
          </w:tcPr>
          <w:p w14:paraId="4373277F" w14:textId="49FDD8B3" w:rsidR="00C41014" w:rsidRDefault="00C41014" w:rsidP="00C41014">
            <w:r>
              <w:t>Pointer to level object</w:t>
            </w:r>
          </w:p>
        </w:tc>
        <w:tc>
          <w:tcPr>
            <w:tcW w:w="2995" w:type="dxa"/>
          </w:tcPr>
          <w:p w14:paraId="33BF12D2" w14:textId="2E50BD24" w:rsidR="00C41014" w:rsidRDefault="00C41014" w:rsidP="00C41014">
            <w:r>
              <w:t>Pointer to current level object</w:t>
            </w:r>
          </w:p>
        </w:tc>
      </w:tr>
      <w:tr w:rsidR="00C41014" w14:paraId="5A1012C1" w14:textId="77777777" w:rsidTr="00B50B64">
        <w:tc>
          <w:tcPr>
            <w:tcW w:w="3317" w:type="dxa"/>
          </w:tcPr>
          <w:p w14:paraId="16CA2125" w14:textId="7658AFE3" w:rsidR="00C41014" w:rsidRDefault="00C41014" w:rsidP="00C41014">
            <w:r>
              <w:t>Player.controller</w:t>
            </w:r>
            <w:r w:rsidR="00457CCE">
              <w:t>_</w:t>
            </w:r>
            <w:r>
              <w:t>player</w:t>
            </w:r>
          </w:p>
        </w:tc>
        <w:tc>
          <w:tcPr>
            <w:tcW w:w="3316" w:type="dxa"/>
          </w:tcPr>
          <w:p w14:paraId="6366341F" w14:textId="487E0848" w:rsidR="00C41014" w:rsidRDefault="00C41014" w:rsidP="00C41014">
            <w:r>
              <w:t>Boolean</w:t>
            </w:r>
          </w:p>
        </w:tc>
        <w:tc>
          <w:tcPr>
            <w:tcW w:w="2995" w:type="dxa"/>
          </w:tcPr>
          <w:p w14:paraId="62EA857E" w14:textId="56120FBA" w:rsidR="00C41014" w:rsidRDefault="00C41014" w:rsidP="00C41014">
            <w:r>
              <w:t>Whether or not this player is using a controller</w:t>
            </w:r>
          </w:p>
        </w:tc>
      </w:tr>
      <w:tr w:rsidR="00C41014" w14:paraId="426618FA" w14:textId="77777777" w:rsidTr="00B50B64">
        <w:tc>
          <w:tcPr>
            <w:tcW w:w="3317" w:type="dxa"/>
          </w:tcPr>
          <w:p w14:paraId="601F4969" w14:textId="538E0D00" w:rsidR="00C41014" w:rsidRDefault="00C41014" w:rsidP="00C41014">
            <w:r>
              <w:t>Player.velocity</w:t>
            </w:r>
          </w:p>
        </w:tc>
        <w:tc>
          <w:tcPr>
            <w:tcW w:w="3316" w:type="dxa"/>
          </w:tcPr>
          <w:p w14:paraId="2B5029E5" w14:textId="0FF3F491" w:rsidR="00C41014" w:rsidRDefault="00C41014" w:rsidP="00C41014">
            <w:r>
              <w:t>Pygame.Vector</w:t>
            </w:r>
            <w:r w:rsidR="003C5AD7">
              <w:t>2()</w:t>
            </w:r>
          </w:p>
        </w:tc>
        <w:tc>
          <w:tcPr>
            <w:tcW w:w="2995" w:type="dxa"/>
          </w:tcPr>
          <w:p w14:paraId="3D640D7C" w14:textId="4490479E" w:rsidR="00C41014" w:rsidRDefault="003C5AD7" w:rsidP="00C41014">
            <w:r>
              <w:t>A vector to store the velocity of the player</w:t>
            </w:r>
          </w:p>
        </w:tc>
      </w:tr>
      <w:tr w:rsidR="003C5AD7" w14:paraId="685E2492" w14:textId="77777777" w:rsidTr="00B50B64">
        <w:tc>
          <w:tcPr>
            <w:tcW w:w="3317" w:type="dxa"/>
          </w:tcPr>
          <w:p w14:paraId="0B85D5BA" w14:textId="019AA6A0" w:rsidR="003C5AD7" w:rsidRDefault="003C5AD7" w:rsidP="00C41014">
            <w:r>
              <w:t>Player.acceleration</w:t>
            </w:r>
          </w:p>
        </w:tc>
        <w:tc>
          <w:tcPr>
            <w:tcW w:w="3316" w:type="dxa"/>
          </w:tcPr>
          <w:p w14:paraId="2864ED01" w14:textId="2F0B46CA" w:rsidR="003C5AD7" w:rsidRDefault="003C5AD7" w:rsidP="00C41014">
            <w:r>
              <w:t>Pygame.Vector2()</w:t>
            </w:r>
          </w:p>
        </w:tc>
        <w:tc>
          <w:tcPr>
            <w:tcW w:w="2995" w:type="dxa"/>
          </w:tcPr>
          <w:p w14:paraId="42E50E30" w14:textId="3C837FE1" w:rsidR="003C5AD7" w:rsidRDefault="003C5AD7" w:rsidP="00C41014">
            <w:r>
              <w:t>A vector to store the acceleration of the player</w:t>
            </w:r>
          </w:p>
        </w:tc>
      </w:tr>
      <w:tr w:rsidR="003C5AD7" w14:paraId="1A40AC17" w14:textId="77777777" w:rsidTr="00B50B64">
        <w:tc>
          <w:tcPr>
            <w:tcW w:w="3317" w:type="dxa"/>
          </w:tcPr>
          <w:p w14:paraId="79F03450" w14:textId="0083766F" w:rsidR="003C5AD7" w:rsidRDefault="003C5AD7" w:rsidP="00C41014">
            <w:r>
              <w:t>Tile.health</w:t>
            </w:r>
          </w:p>
        </w:tc>
        <w:tc>
          <w:tcPr>
            <w:tcW w:w="3316" w:type="dxa"/>
          </w:tcPr>
          <w:p w14:paraId="0F13D9DA" w14:textId="0DA11421" w:rsidR="003C5AD7" w:rsidRDefault="003C5AD7" w:rsidP="00C41014">
            <w:r>
              <w:t>Integer</w:t>
            </w:r>
          </w:p>
        </w:tc>
        <w:tc>
          <w:tcPr>
            <w:tcW w:w="2995" w:type="dxa"/>
          </w:tcPr>
          <w:p w14:paraId="07992C2F" w14:textId="70A4BD87" w:rsidR="003C5AD7" w:rsidRDefault="003C5AD7" w:rsidP="00C41014">
            <w:r>
              <w:t>The health of a tile</w:t>
            </w:r>
          </w:p>
        </w:tc>
      </w:tr>
    </w:tbl>
    <w:p w14:paraId="36E2FC2A" w14:textId="77777777" w:rsidR="00DF1E2E" w:rsidRDefault="00DF1E2E" w:rsidP="00DF1E2E"/>
    <w:p w14:paraId="68A20FBB" w14:textId="63009F04" w:rsidR="00457CCE" w:rsidRPr="00DF1E2E" w:rsidRDefault="00457CCE" w:rsidP="00DF1E2E"/>
    <w:p w14:paraId="4CE46D98" w14:textId="4760556E" w:rsidR="00DF1E2E" w:rsidRPr="0032435D" w:rsidRDefault="00DF1E2E" w:rsidP="0032435D">
      <w:pPr>
        <w:pStyle w:val="Heading2"/>
        <w:rPr>
          <w:rFonts w:hint="eastAsia"/>
        </w:rPr>
      </w:pPr>
      <w:bookmarkStart w:id="71" w:name="_Toc160434210"/>
      <w:r w:rsidRPr="0032435D">
        <w:t>Algorithms</w:t>
      </w:r>
      <w:bookmarkEnd w:id="71"/>
    </w:p>
    <w:p w14:paraId="3D675373" w14:textId="6B0729DD" w:rsidR="00B216EA" w:rsidRDefault="0032435D" w:rsidP="0032435D">
      <w:r>
        <w:t xml:space="preserve">The </w:t>
      </w:r>
      <w:r w:rsidR="003A3867">
        <w:t>program will be made up of many smaller algorithms that will each combine to make the larger program. Decomposition will be used to break the program into the many parts. Object oriented programming paradigms will also be used for encapsulation to contain some parts of the program within others. Below are the algorithms that will make up the program</w:t>
      </w:r>
      <w:r w:rsidR="00282900">
        <w:t>:</w:t>
      </w:r>
    </w:p>
    <w:p w14:paraId="39502594" w14:textId="4A191BA2" w:rsidR="00282900" w:rsidRDefault="00282900" w:rsidP="00282900">
      <w:pPr>
        <w:pStyle w:val="ListParagraph"/>
        <w:numPr>
          <w:ilvl w:val="0"/>
          <w:numId w:val="25"/>
        </w:numPr>
      </w:pPr>
      <w:r>
        <w:t>Main loop</w:t>
      </w:r>
    </w:p>
    <w:p w14:paraId="550C365A" w14:textId="4515E7CE" w:rsidR="00282900" w:rsidRDefault="00282900" w:rsidP="00282900">
      <w:pPr>
        <w:pStyle w:val="ListParagraph"/>
        <w:numPr>
          <w:ilvl w:val="0"/>
          <w:numId w:val="25"/>
        </w:numPr>
      </w:pPr>
      <w:r>
        <w:t>Destruction</w:t>
      </w:r>
    </w:p>
    <w:p w14:paraId="087DDD8A" w14:textId="55594BA5" w:rsidR="00282900" w:rsidRDefault="00282900" w:rsidP="00282900">
      <w:pPr>
        <w:pStyle w:val="ListParagraph"/>
        <w:numPr>
          <w:ilvl w:val="0"/>
          <w:numId w:val="25"/>
        </w:numPr>
      </w:pPr>
      <w:r>
        <w:t>Player movement</w:t>
      </w:r>
    </w:p>
    <w:p w14:paraId="70B0ADBB" w14:textId="3D3E5B94" w:rsidR="00282900" w:rsidRDefault="00282900" w:rsidP="00282900">
      <w:pPr>
        <w:pStyle w:val="ListParagraph"/>
        <w:numPr>
          <w:ilvl w:val="0"/>
          <w:numId w:val="25"/>
        </w:numPr>
      </w:pPr>
      <w:r>
        <w:t>Player collision</w:t>
      </w:r>
    </w:p>
    <w:p w14:paraId="2D1A94D8" w14:textId="48E6997F" w:rsidR="00282900" w:rsidRDefault="00282900" w:rsidP="00282900">
      <w:pPr>
        <w:pStyle w:val="ListParagraph"/>
        <w:numPr>
          <w:ilvl w:val="0"/>
          <w:numId w:val="25"/>
        </w:numPr>
      </w:pPr>
      <w:r>
        <w:t>Player aim direction</w:t>
      </w:r>
    </w:p>
    <w:p w14:paraId="554F998F" w14:textId="4DC91C70" w:rsidR="00282900" w:rsidRDefault="00282900" w:rsidP="00282900">
      <w:pPr>
        <w:pStyle w:val="ListParagraph"/>
        <w:numPr>
          <w:ilvl w:val="0"/>
          <w:numId w:val="25"/>
        </w:numPr>
      </w:pPr>
      <w:r>
        <w:t>Displaying the aim direction</w:t>
      </w:r>
    </w:p>
    <w:p w14:paraId="498A107B" w14:textId="349C6FF4" w:rsidR="00282900" w:rsidRDefault="00282900" w:rsidP="00282900">
      <w:pPr>
        <w:pStyle w:val="ListParagraph"/>
        <w:numPr>
          <w:ilvl w:val="0"/>
          <w:numId w:val="25"/>
        </w:numPr>
      </w:pPr>
      <w:r>
        <w:t>Shooting</w:t>
      </w:r>
    </w:p>
    <w:p w14:paraId="67D2EAD6" w14:textId="033C34EF" w:rsidR="00282900" w:rsidRDefault="00282900" w:rsidP="00282900">
      <w:pPr>
        <w:pStyle w:val="ListParagraph"/>
        <w:numPr>
          <w:ilvl w:val="0"/>
          <w:numId w:val="25"/>
        </w:numPr>
      </w:pPr>
      <w:r>
        <w:t>Loading the next level</w:t>
      </w:r>
    </w:p>
    <w:p w14:paraId="4388A333" w14:textId="2BFC616C" w:rsidR="00282900" w:rsidRPr="00B216EA" w:rsidRDefault="00282900" w:rsidP="00282900">
      <w:pPr>
        <w:pStyle w:val="ListParagraph"/>
        <w:numPr>
          <w:ilvl w:val="0"/>
          <w:numId w:val="25"/>
        </w:numPr>
      </w:pPr>
      <w:r>
        <w:t>Spawning in players</w:t>
      </w:r>
    </w:p>
    <w:p w14:paraId="71F5EC92" w14:textId="69B9C86F" w:rsidR="000541DD" w:rsidRDefault="000541DD" w:rsidP="000541DD">
      <w:pPr>
        <w:pStyle w:val="Heading2"/>
        <w:rPr>
          <w:rFonts w:hint="eastAsia"/>
        </w:rPr>
      </w:pPr>
      <w:bookmarkStart w:id="72" w:name="_Toc160434211"/>
      <w:r>
        <w:t>Main loop</w:t>
      </w:r>
      <w:bookmarkEnd w:id="72"/>
    </w:p>
    <w:p w14:paraId="3A499ED3" w14:textId="0AA05594" w:rsidR="000541DD" w:rsidRDefault="000541DD" w:rsidP="000541DD">
      <w:r>
        <w:t>The main loop is run every frame</w:t>
      </w:r>
      <w:r w:rsidR="000D2E26">
        <w:t>. This is</w:t>
      </w:r>
      <w:r w:rsidR="0010000F">
        <w:t xml:space="preserve"> where the game.run() method is called which calls other methods within it. </w:t>
      </w:r>
      <w:r w:rsidR="009E656C">
        <w:t xml:space="preserve">Here is the psuedo code for the functions </w:t>
      </w:r>
      <w:r w:rsidR="0032435D">
        <w:t>:</w:t>
      </w:r>
    </w:p>
    <w:p w14:paraId="08512286" w14:textId="77777777" w:rsidR="0010000F" w:rsidRDefault="0010000F" w:rsidP="000541DD"/>
    <w:p w14:paraId="2C68BBC4" w14:textId="77777777" w:rsidR="009E656C" w:rsidRDefault="009E656C" w:rsidP="0010000F">
      <w:pPr>
        <w:pStyle w:val="Title"/>
      </w:pPr>
    </w:p>
    <w:p w14:paraId="6F9B8867" w14:textId="2C5615BA" w:rsidR="009E656C" w:rsidRDefault="0032435D" w:rsidP="0010000F">
      <w:pPr>
        <w:pStyle w:val="Title"/>
      </w:pPr>
      <w:r>
        <w:t>pygame.init()</w:t>
      </w:r>
    </w:p>
    <w:p w14:paraId="0A2DBA13" w14:textId="0459E929" w:rsidR="0032435D" w:rsidRPr="0032435D" w:rsidRDefault="0032435D" w:rsidP="0032435D">
      <w:pPr>
        <w:pStyle w:val="Title"/>
      </w:pPr>
      <w:r>
        <w:t>screen = pygame.surface.Surface()</w:t>
      </w:r>
    </w:p>
    <w:p w14:paraId="1878EC19" w14:textId="77777777" w:rsidR="009E656C" w:rsidRDefault="009E656C" w:rsidP="0010000F">
      <w:pPr>
        <w:pStyle w:val="Title"/>
      </w:pPr>
    </w:p>
    <w:p w14:paraId="4A8A02EF" w14:textId="3CCCD0F4" w:rsidR="0010000F" w:rsidRDefault="009E656C" w:rsidP="0010000F">
      <w:pPr>
        <w:pStyle w:val="Title"/>
      </w:pPr>
      <w:r>
        <w:t>r</w:t>
      </w:r>
      <w:r w:rsidR="0010000F">
        <w:t>unning == true</w:t>
      </w:r>
    </w:p>
    <w:p w14:paraId="1CDE4836" w14:textId="5CE73D51" w:rsidR="0010000F" w:rsidRDefault="0010000F" w:rsidP="0010000F">
      <w:pPr>
        <w:pStyle w:val="Title"/>
      </w:pPr>
      <w:r>
        <w:t>while running:</w:t>
      </w:r>
    </w:p>
    <w:p w14:paraId="56704371" w14:textId="3E0378CB" w:rsidR="0010000F" w:rsidRDefault="0010000F" w:rsidP="0010000F">
      <w:pPr>
        <w:pStyle w:val="Title"/>
      </w:pPr>
      <w:r>
        <w:tab/>
        <w:t>for event in events:</w:t>
      </w:r>
    </w:p>
    <w:p w14:paraId="2D39E2E0" w14:textId="0D133FF2" w:rsidR="0010000F" w:rsidRDefault="0010000F" w:rsidP="0010000F">
      <w:pPr>
        <w:pStyle w:val="Title"/>
      </w:pPr>
      <w:r>
        <w:tab/>
      </w:r>
      <w:r>
        <w:tab/>
        <w:t>if event == QUIT:</w:t>
      </w:r>
    </w:p>
    <w:p w14:paraId="3CF80B70" w14:textId="2B2E6DD4" w:rsidR="0010000F" w:rsidRDefault="0010000F" w:rsidP="0010000F">
      <w:pPr>
        <w:pStyle w:val="Title"/>
      </w:pPr>
      <w:r>
        <w:tab/>
      </w:r>
      <w:r>
        <w:tab/>
      </w:r>
      <w:r>
        <w:tab/>
        <w:t>running = false</w:t>
      </w:r>
    </w:p>
    <w:p w14:paraId="187EF85B" w14:textId="154678D1" w:rsidR="0010000F" w:rsidRDefault="0010000F" w:rsidP="0010000F">
      <w:pPr>
        <w:pStyle w:val="Title"/>
      </w:pPr>
      <w:r>
        <w:tab/>
      </w:r>
      <w:r>
        <w:tab/>
      </w:r>
      <w:r>
        <w:tab/>
        <w:t>break</w:t>
      </w:r>
    </w:p>
    <w:p w14:paraId="47B593B7" w14:textId="0EF32242" w:rsidR="0010000F" w:rsidRDefault="0010000F" w:rsidP="0010000F">
      <w:pPr>
        <w:pStyle w:val="Title"/>
      </w:pPr>
      <w:r>
        <w:tab/>
        <w:t>game.run(</w:t>
      </w:r>
      <w:r w:rsidR="0032435D">
        <w:t>screen</w:t>
      </w:r>
      <w:r>
        <w:t>)</w:t>
      </w:r>
    </w:p>
    <w:p w14:paraId="44EE4027" w14:textId="77777777" w:rsidR="0032435D" w:rsidRPr="0032435D" w:rsidRDefault="0032435D" w:rsidP="0032435D">
      <w:pPr>
        <w:pStyle w:val="BodyText"/>
      </w:pPr>
    </w:p>
    <w:p w14:paraId="4E8EB129" w14:textId="087A1E9E" w:rsidR="002A70E5" w:rsidRDefault="00000000" w:rsidP="00DF1E2E">
      <w:pPr>
        <w:pStyle w:val="Heading2"/>
        <w:rPr>
          <w:rFonts w:hint="eastAsia"/>
        </w:rPr>
      </w:pPr>
      <w:bookmarkStart w:id="73" w:name="_Toc160434212"/>
      <w:r>
        <w:t>Destructible Enviroment</w:t>
      </w:r>
      <w:bookmarkEnd w:id="73"/>
    </w:p>
    <w:p w14:paraId="532F5F4A" w14:textId="5BC40DCB" w:rsidR="002A70E5" w:rsidRDefault="00256299" w:rsidP="00E02441">
      <w:r>
        <w:rPr>
          <w:noProof/>
        </w:rPr>
        <w:drawing>
          <wp:anchor distT="0" distB="0" distL="114300" distR="114300" simplePos="0" relativeHeight="12" behindDoc="0" locked="0" layoutInCell="1" allowOverlap="1" wp14:anchorId="602F8F2E" wp14:editId="13BE3799">
            <wp:simplePos x="0" y="0"/>
            <wp:positionH relativeFrom="column">
              <wp:posOffset>4025900</wp:posOffset>
            </wp:positionH>
            <wp:positionV relativeFrom="paragraph">
              <wp:posOffset>1243965</wp:posOffset>
            </wp:positionV>
            <wp:extent cx="2260440" cy="2169720"/>
            <wp:effectExtent l="0" t="0" r="160" b="1980"/>
            <wp:wrapSquare wrapText="bothSides"/>
            <wp:docPr id="3"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l="15489" t="13139" r="10384" b="31861"/>
                    <a:stretch>
                      <a:fillRect/>
                    </a:stretch>
                  </pic:blipFill>
                  <pic:spPr>
                    <a:xfrm>
                      <a:off x="0" y="0"/>
                      <a:ext cx="2260440" cy="2169720"/>
                    </a:xfrm>
                    <a:prstGeom prst="rect">
                      <a:avLst/>
                    </a:prstGeom>
                    <a:noFill/>
                  </pic:spPr>
                </pic:pic>
              </a:graphicData>
            </a:graphic>
          </wp:anchor>
        </w:drawing>
      </w:r>
      <w:r>
        <w:t>In my game I want the tiles that make up the game to be destructible. This means that when shot the tile will break into pieces and fall. To do this I will implement a function that removes a tile if it is impacted by a projectile. The tile will be replaced with some pieces that interact with the tiles around it. To do the interactions with the tiles around I could use Pymunk (a python library for Pygame physics) or I could code my own solution. Coding my own solution will take a lot of research. This may not be within my time scale for the first iteration of the game.</w:t>
      </w:r>
      <w:r w:rsidR="00F17C7B">
        <w:t xml:space="preserve"> </w:t>
      </w:r>
    </w:p>
    <w:p w14:paraId="142F182B" w14:textId="77777777" w:rsidR="00256299" w:rsidRDefault="00256299" w:rsidP="00E02441"/>
    <w:p w14:paraId="5B677B37" w14:textId="21F37729" w:rsidR="002A70E5" w:rsidRDefault="00000000" w:rsidP="00E02441">
      <w:r>
        <w:t>Here is a simple diagram of how the destruction will work:</w:t>
      </w:r>
    </w:p>
    <w:p w14:paraId="2BEEC4F3" w14:textId="3D55D5F9" w:rsidR="002A70E5" w:rsidRDefault="00256299">
      <w:pPr>
        <w:pStyle w:val="Standard"/>
        <w:spacing w:before="360" w:after="240"/>
        <w:rPr>
          <w:rFonts w:eastAsia="Times New Roman" w:cs="Times New Roman"/>
          <w:bCs/>
          <w:color w:val="auto"/>
          <w:sz w:val="30"/>
        </w:rPr>
      </w:pPr>
      <w:r>
        <w:rPr>
          <w:rFonts w:eastAsia="Times New Roman" w:cs="Times New Roman"/>
          <w:bCs/>
          <w:color w:val="auto"/>
          <w:sz w:val="30"/>
        </w:rPr>
        <w:t>Here is some pseudo code of how this would work</w:t>
      </w:r>
      <w:r w:rsidR="00EF7840">
        <w:rPr>
          <w:rFonts w:eastAsia="Times New Roman" w:cs="Times New Roman"/>
          <w:bCs/>
          <w:color w:val="auto"/>
          <w:sz w:val="30"/>
        </w:rPr>
        <w:t xml:space="preserve"> (lines are indented less than they should to increase readability)</w:t>
      </w:r>
      <w:r>
        <w:rPr>
          <w:rFonts w:eastAsia="Times New Roman" w:cs="Times New Roman"/>
          <w:bCs/>
          <w:color w:val="auto"/>
          <w:sz w:val="30"/>
        </w:rPr>
        <w:t>:</w:t>
      </w:r>
    </w:p>
    <w:p w14:paraId="7B4C03CE" w14:textId="77777777" w:rsidR="00EF7840" w:rsidRDefault="00EF7840">
      <w:pPr>
        <w:pStyle w:val="Standard"/>
        <w:spacing w:before="360" w:after="240"/>
        <w:rPr>
          <w:rFonts w:eastAsia="Times New Roman" w:cs="Times New Roman"/>
          <w:bCs/>
          <w:color w:val="auto"/>
          <w:sz w:val="30"/>
        </w:rPr>
      </w:pPr>
    </w:p>
    <w:p w14:paraId="28972879" w14:textId="02D7C5BF" w:rsidR="00F17C7B" w:rsidRDefault="005B1A92" w:rsidP="00F17C7B">
      <w:pPr>
        <w:pStyle w:val="Title"/>
        <w:rPr>
          <w:rFonts w:eastAsia="Times New Roman"/>
        </w:rPr>
      </w:pPr>
      <w:r>
        <w:rPr>
          <w:rFonts w:eastAsia="Times New Roman"/>
        </w:rPr>
        <w:t xml:space="preserve">def </w:t>
      </w:r>
      <w:r w:rsidR="00F17C7B">
        <w:rPr>
          <w:rFonts w:eastAsia="Times New Roman"/>
        </w:rPr>
        <w:t>destory_tiles()</w:t>
      </w:r>
      <w:r>
        <w:rPr>
          <w:rFonts w:eastAsia="Times New Roman"/>
        </w:rPr>
        <w:t>:</w:t>
      </w:r>
    </w:p>
    <w:p w14:paraId="778AEFA8" w14:textId="796AC318" w:rsidR="00F17C7B" w:rsidRDefault="00F17C7B" w:rsidP="00F17C7B">
      <w:pPr>
        <w:pStyle w:val="Title"/>
        <w:rPr>
          <w:rFonts w:eastAsia="Times New Roman"/>
        </w:rPr>
      </w:pPr>
      <w:r>
        <w:rPr>
          <w:rFonts w:eastAsia="Times New Roman"/>
        </w:rPr>
        <w:t>for tile in tiles:</w:t>
      </w:r>
    </w:p>
    <w:p w14:paraId="37BD3373" w14:textId="4F40055E" w:rsidR="00F17C7B" w:rsidRDefault="00F17C7B" w:rsidP="00EF7840">
      <w:pPr>
        <w:pStyle w:val="Title"/>
        <w:ind w:firstLine="720"/>
      </w:pPr>
      <w:r>
        <w:t>for bullet in bullets:</w:t>
      </w:r>
    </w:p>
    <w:p w14:paraId="53B0000A" w14:textId="57CA7178" w:rsidR="00721CC7" w:rsidRPr="00721CC7" w:rsidRDefault="00F17C7B" w:rsidP="00721CC7">
      <w:pPr>
        <w:pStyle w:val="Title"/>
        <w:ind w:left="720" w:firstLine="720"/>
      </w:pPr>
      <w:r>
        <w:t>if bullet.collide(tile):</w:t>
      </w:r>
    </w:p>
    <w:p w14:paraId="7BE7A139" w14:textId="438EEF0A" w:rsidR="00F17C7B" w:rsidRPr="00F17C7B" w:rsidRDefault="00F17C7B" w:rsidP="00F17C7B">
      <w:pPr>
        <w:pStyle w:val="Title"/>
      </w:pPr>
      <w:r>
        <w:tab/>
      </w:r>
      <w:r>
        <w:tab/>
      </w:r>
      <w:r>
        <w:tab/>
        <w:t>new_moving_tile=Moving_Tile(tile.position)</w:t>
      </w:r>
    </w:p>
    <w:p w14:paraId="51C222BB" w14:textId="4C3E6B02" w:rsidR="00F17C7B" w:rsidRDefault="00F17C7B" w:rsidP="00F17C7B">
      <w:pPr>
        <w:pStyle w:val="Title"/>
      </w:pPr>
      <w:r>
        <w:tab/>
      </w:r>
      <w:r>
        <w:tab/>
      </w:r>
      <w:r>
        <w:tab/>
        <w:t>moving_tiles.add(new_moving_tile)</w:t>
      </w:r>
    </w:p>
    <w:p w14:paraId="26EC9F66" w14:textId="7420C527" w:rsidR="00F17C7B" w:rsidRDefault="00F17C7B" w:rsidP="00F17C7B">
      <w:pPr>
        <w:pStyle w:val="Title"/>
        <w:ind w:left="2160"/>
      </w:pPr>
      <w:r>
        <w:t>tile.kill()</w:t>
      </w:r>
    </w:p>
    <w:p w14:paraId="2F025233" w14:textId="72C99F14" w:rsidR="00287EAD" w:rsidRPr="00F17C7B" w:rsidRDefault="00F17C7B" w:rsidP="00F17C7B">
      <w:pPr>
        <w:pStyle w:val="BodyText"/>
      </w:pPr>
      <w:r>
        <w:t>This function iterates over the tiles and bullets, checks for collisions, removes of tiles that have been shot and creates a new object in its place. The physics of the Moving_Tile</w:t>
      </w:r>
      <w:r w:rsidR="00EF7840">
        <w:t xml:space="preserve"> object</w:t>
      </w:r>
      <w:r>
        <w:t xml:space="preserve"> would be controlled by pymunk or a </w:t>
      </w:r>
      <w:r w:rsidR="00EF7840">
        <w:t xml:space="preserve">custom physics </w:t>
      </w:r>
      <w:r w:rsidR="00EF7840">
        <w:lastRenderedPageBreak/>
        <w:t>system of my own.</w:t>
      </w:r>
    </w:p>
    <w:p w14:paraId="02065B33" w14:textId="77777777" w:rsidR="002A70E5" w:rsidRDefault="002A70E5">
      <w:pPr>
        <w:pStyle w:val="Standard"/>
        <w:spacing w:before="360" w:after="240"/>
        <w:rPr>
          <w:rFonts w:eastAsia="Times New Roman" w:cs="Times New Roman"/>
          <w:b/>
          <w:color w:val="auto"/>
          <w:sz w:val="30"/>
        </w:rPr>
      </w:pPr>
    </w:p>
    <w:p w14:paraId="48E55A7D" w14:textId="77777777" w:rsidR="002A70E5" w:rsidRDefault="00000000" w:rsidP="007D7E50">
      <w:pPr>
        <w:pStyle w:val="Heading2"/>
        <w:rPr>
          <w:rFonts w:hint="eastAsia"/>
        </w:rPr>
      </w:pPr>
      <w:bookmarkStart w:id="74" w:name="_Toc160434213"/>
      <w:r>
        <w:t>Player movement</w:t>
      </w:r>
      <w:bookmarkEnd w:id="74"/>
    </w:p>
    <w:p w14:paraId="21CD58A3" w14:textId="77777777" w:rsidR="002A70E5" w:rsidRDefault="00000000" w:rsidP="007D7E50">
      <w:pPr>
        <w:pStyle w:val="Heading3"/>
      </w:pPr>
      <w:bookmarkStart w:id="75" w:name="_Toc160434214"/>
      <w:r>
        <w:t>First Iteration</w:t>
      </w:r>
      <w:bookmarkEnd w:id="75"/>
    </w:p>
    <w:p w14:paraId="5DCE2CEB" w14:textId="77777777" w:rsidR="002A70E5" w:rsidRDefault="002A70E5">
      <w:pPr>
        <w:pStyle w:val="Standard"/>
        <w:rPr>
          <w:b/>
          <w:bCs/>
        </w:rPr>
      </w:pPr>
    </w:p>
    <w:p w14:paraId="2C21F151" w14:textId="174F1B71" w:rsidR="007D7E50" w:rsidRDefault="00000000" w:rsidP="007D7E50">
      <w:r>
        <w:t xml:space="preserve">A player will be moved by changing the position that their character is displayed to. For moving horizontally this is done by </w:t>
      </w:r>
      <w:r w:rsidR="007D7E50">
        <w:t xml:space="preserve">changing the position by a variable 2D vector called velocity that is given a value dependent on the </w:t>
      </w:r>
      <w:r w:rsidR="003B36CD">
        <w:t>keys</w:t>
      </w:r>
      <w:r w:rsidR="007D7E50">
        <w:t xml:space="preserve"> being pressed </w:t>
      </w:r>
      <w:r w:rsidR="003B36CD">
        <w:t xml:space="preserve">(if neither the “A” or “D” key is being pressed x_velocity is set to 0) </w:t>
      </w:r>
      <w:r w:rsidR="007D7E50">
        <w:t>or the direction of the joystick</w:t>
      </w:r>
      <w:r w:rsidR="003B36CD">
        <w:t xml:space="preserve"> ()</w:t>
      </w:r>
      <w:r w:rsidR="007D7E50">
        <w:t>.</w:t>
      </w:r>
      <w:r w:rsidR="003B36CD">
        <w:t xml:space="preserve"> The jumping is done by setting the y velocity to be a value. The velocity is then decreased by a gravity acceleration constant. This gives a smooth jump parabola. </w:t>
      </w:r>
      <w:r w:rsidR="00957ACC">
        <w:t xml:space="preserve"> With the joystick movement the amount that the joystick is pushed can be used to control </w:t>
      </w:r>
      <w:r w:rsidR="002E0E08">
        <w:t xml:space="preserve">the movement. </w:t>
      </w:r>
      <w:r w:rsidR="00DC1D57">
        <w:t xml:space="preserve"> Also to decrease the affect that joystick drift (when controllers are used for too long the potentiometers in the motion detector is worn down leading to the joysticks giving false positives for movement) has on the game a joystick has to be moved more than a certain distance to move the player. </w:t>
      </w:r>
    </w:p>
    <w:p w14:paraId="33AE7D35" w14:textId="77777777" w:rsidR="00DC1D57" w:rsidRDefault="00DC1D57" w:rsidP="007D7E50"/>
    <w:p w14:paraId="4EDD95CE" w14:textId="47E116A1" w:rsidR="002A70E5" w:rsidRDefault="00F17C7B">
      <w:pPr>
        <w:pStyle w:val="Standard"/>
        <w:rPr>
          <w:rFonts w:eastAsia="Times New Roman" w:cs="Times New Roman"/>
          <w:bCs/>
          <w:color w:val="auto"/>
          <w:sz w:val="30"/>
        </w:rPr>
      </w:pPr>
      <w:r>
        <w:rPr>
          <w:rFonts w:eastAsia="Times New Roman" w:cs="Times New Roman"/>
          <w:bCs/>
          <w:color w:val="auto"/>
          <w:sz w:val="30"/>
        </w:rPr>
        <w:t>Here is the psuedo code</w:t>
      </w:r>
      <w:r w:rsidR="00EF7840">
        <w:rPr>
          <w:rFonts w:eastAsia="Times New Roman" w:cs="Times New Roman"/>
          <w:bCs/>
          <w:color w:val="auto"/>
          <w:sz w:val="30"/>
        </w:rPr>
        <w:t xml:space="preserve"> (This is not the whole player class)</w:t>
      </w:r>
      <w:r>
        <w:rPr>
          <w:rFonts w:eastAsia="Times New Roman" w:cs="Times New Roman"/>
          <w:bCs/>
          <w:color w:val="auto"/>
          <w:sz w:val="30"/>
        </w:rPr>
        <w:t>:</w:t>
      </w:r>
    </w:p>
    <w:p w14:paraId="1B115E93" w14:textId="77777777" w:rsidR="00F17C7B" w:rsidRDefault="00F17C7B">
      <w:pPr>
        <w:pStyle w:val="Standard"/>
        <w:rPr>
          <w:rFonts w:eastAsia="Times New Roman" w:cs="Times New Roman"/>
          <w:bCs/>
          <w:color w:val="auto"/>
          <w:sz w:val="30"/>
        </w:rPr>
      </w:pPr>
    </w:p>
    <w:p w14:paraId="4D00E9F4" w14:textId="5413D7A1" w:rsidR="005B1A92" w:rsidRDefault="002E0E08" w:rsidP="00F17C7B">
      <w:pPr>
        <w:pStyle w:val="Title"/>
        <w:rPr>
          <w:rFonts w:eastAsia="Times New Roman"/>
        </w:rPr>
      </w:pPr>
      <w:r>
        <w:rPr>
          <w:rFonts w:eastAsia="Times New Roman"/>
        </w:rPr>
        <w:t>RUN_SPEED</w:t>
      </w:r>
      <w:r w:rsidR="005B1A92">
        <w:rPr>
          <w:rFonts w:eastAsia="Times New Roman"/>
        </w:rPr>
        <w:t xml:space="preserve"> = 2</w:t>
      </w:r>
    </w:p>
    <w:p w14:paraId="2ECE1486" w14:textId="61ED1D33" w:rsidR="005B1A92" w:rsidRDefault="00957ACC" w:rsidP="00957ACC">
      <w:pPr>
        <w:pStyle w:val="Title"/>
      </w:pPr>
      <w:r>
        <w:t>JUMP_SPEED = 4</w:t>
      </w:r>
    </w:p>
    <w:p w14:paraId="5521FE1F" w14:textId="1772E764" w:rsidR="00957ACC" w:rsidRPr="00957ACC" w:rsidRDefault="00957ACC" w:rsidP="00957ACC">
      <w:pPr>
        <w:pStyle w:val="Title"/>
      </w:pPr>
      <w:r>
        <w:t>GRAVITY = .2</w:t>
      </w:r>
    </w:p>
    <w:p w14:paraId="4BBB65A6" w14:textId="77777777" w:rsidR="005B1A92" w:rsidRDefault="005B1A92" w:rsidP="00F17C7B">
      <w:pPr>
        <w:pStyle w:val="Title"/>
        <w:rPr>
          <w:rFonts w:eastAsia="Times New Roman"/>
        </w:rPr>
      </w:pPr>
    </w:p>
    <w:p w14:paraId="53EF63B8" w14:textId="371C176C" w:rsidR="00F17C7B" w:rsidRDefault="005B1A92" w:rsidP="00F17C7B">
      <w:pPr>
        <w:pStyle w:val="Title"/>
        <w:rPr>
          <w:rFonts w:eastAsia="Times New Roman"/>
        </w:rPr>
      </w:pPr>
      <w:r>
        <w:rPr>
          <w:rFonts w:eastAsia="Times New Roman"/>
        </w:rPr>
        <w:t>Player(Sprite()):</w:t>
      </w:r>
    </w:p>
    <w:p w14:paraId="6C54B958" w14:textId="11116771" w:rsidR="005B1A92" w:rsidRDefault="005B1A92" w:rsidP="005B1A92">
      <w:pPr>
        <w:pStyle w:val="Title"/>
      </w:pPr>
      <w:r>
        <w:tab/>
        <w:t>def __init__(</w:t>
      </w:r>
      <w:r w:rsidR="002E0E08">
        <w:t>controller_player</w:t>
      </w:r>
      <w:r>
        <w:t>): #called on intialisation</w:t>
      </w:r>
    </w:p>
    <w:p w14:paraId="5EC44461" w14:textId="49C42FDD" w:rsidR="005B1A92" w:rsidRDefault="005B1A92" w:rsidP="005B1A92">
      <w:pPr>
        <w:pStyle w:val="Title"/>
      </w:pPr>
      <w:r>
        <w:tab/>
      </w:r>
      <w:r>
        <w:tab/>
        <w:t>position = 2dVector(0,0)</w:t>
      </w:r>
    </w:p>
    <w:p w14:paraId="6DC5256B" w14:textId="76F0CD94" w:rsidR="005B1A92" w:rsidRDefault="005B1A92" w:rsidP="005B1A92">
      <w:pPr>
        <w:pStyle w:val="Title"/>
      </w:pPr>
      <w:r>
        <w:tab/>
      </w:r>
      <w:r>
        <w:tab/>
        <w:t>velocity = 2dVector(0,0)</w:t>
      </w:r>
    </w:p>
    <w:p w14:paraId="1C56A770" w14:textId="77777777" w:rsidR="005B1A92" w:rsidRPr="005B1A92" w:rsidRDefault="005B1A92" w:rsidP="005B1A92">
      <w:pPr>
        <w:pStyle w:val="BodyText"/>
      </w:pPr>
    </w:p>
    <w:p w14:paraId="6EE8F9E4" w14:textId="21815881" w:rsidR="005B1A92" w:rsidRDefault="005B1A92" w:rsidP="005B1A92">
      <w:pPr>
        <w:pStyle w:val="Title"/>
      </w:pPr>
      <w:r>
        <w:tab/>
        <w:t>def update(): #called on each frame</w:t>
      </w:r>
    </w:p>
    <w:p w14:paraId="5D5319F0" w14:textId="40B74C4A" w:rsidR="005B1A92" w:rsidRDefault="005B1A92" w:rsidP="005B1A92">
      <w:pPr>
        <w:pStyle w:val="Title"/>
      </w:pPr>
      <w:r>
        <w:tab/>
      </w:r>
      <w:r>
        <w:tab/>
        <w:t>get_inputs()</w:t>
      </w:r>
    </w:p>
    <w:p w14:paraId="4EF90ACD" w14:textId="18FC9826" w:rsidR="00957ACC" w:rsidRPr="00957ACC" w:rsidRDefault="00957ACC" w:rsidP="00957ACC">
      <w:pPr>
        <w:pStyle w:val="Title"/>
      </w:pPr>
      <w:r>
        <w:tab/>
      </w:r>
      <w:r>
        <w:tab/>
        <w:t>apply_gravity()</w:t>
      </w:r>
    </w:p>
    <w:p w14:paraId="769941E6" w14:textId="66EFA3C1" w:rsidR="005B1A92" w:rsidRDefault="005B1A92" w:rsidP="005B1A92">
      <w:pPr>
        <w:pStyle w:val="Title"/>
      </w:pPr>
      <w:r>
        <w:tab/>
      </w:r>
      <w:r>
        <w:tab/>
        <w:t>position += self.velocity</w:t>
      </w:r>
    </w:p>
    <w:p w14:paraId="2F83A97A" w14:textId="297F9083" w:rsidR="00957ACC" w:rsidRPr="00957ACC" w:rsidRDefault="00957ACC" w:rsidP="00957ACC">
      <w:pPr>
        <w:pStyle w:val="BodyText"/>
      </w:pPr>
      <w:r>
        <w:tab/>
      </w:r>
      <w:r>
        <w:tab/>
      </w:r>
    </w:p>
    <w:p w14:paraId="28FAF71E" w14:textId="77777777" w:rsidR="005B1A92" w:rsidRPr="005B1A92" w:rsidRDefault="005B1A92" w:rsidP="005B1A92">
      <w:pPr>
        <w:pStyle w:val="BodyText"/>
      </w:pPr>
    </w:p>
    <w:p w14:paraId="76BDE82A" w14:textId="37059E0F" w:rsidR="00957ACC" w:rsidRDefault="005B1A92" w:rsidP="00957ACC">
      <w:pPr>
        <w:pStyle w:val="Title"/>
      </w:pPr>
      <w:r>
        <w:tab/>
        <w:t>def get_inputs():</w:t>
      </w:r>
    </w:p>
    <w:p w14:paraId="2D80AE24" w14:textId="6D8D7CD0" w:rsidR="00957ACC" w:rsidRPr="00957ACC" w:rsidRDefault="00957ACC" w:rsidP="00957ACC">
      <w:pPr>
        <w:pStyle w:val="Title"/>
      </w:pPr>
      <w:r>
        <w:lastRenderedPageBreak/>
        <w:tab/>
      </w:r>
      <w:r>
        <w:tab/>
        <w:t>if controller_player == false:</w:t>
      </w:r>
    </w:p>
    <w:p w14:paraId="040979AA" w14:textId="7A8D1139" w:rsidR="00F6050A" w:rsidRDefault="005B1A92" w:rsidP="005B1A92">
      <w:pPr>
        <w:pStyle w:val="Title"/>
      </w:pPr>
      <w:r>
        <w:tab/>
      </w:r>
      <w:r>
        <w:tab/>
      </w:r>
      <w:r w:rsidR="00957ACC">
        <w:tab/>
      </w:r>
      <w:r w:rsidR="00F6050A">
        <w:t>#horizontal movement</w:t>
      </w:r>
    </w:p>
    <w:p w14:paraId="66114125" w14:textId="67FA2FD2" w:rsidR="005B1A92" w:rsidRDefault="005B1A92" w:rsidP="00F6050A">
      <w:pPr>
        <w:pStyle w:val="Title"/>
        <w:ind w:left="1440" w:firstLine="720"/>
      </w:pPr>
      <w:r>
        <w:t>if get_</w:t>
      </w:r>
      <w:r w:rsidR="002E0E08">
        <w:t>key</w:t>
      </w:r>
      <w:r>
        <w:t>(“D”):</w:t>
      </w:r>
    </w:p>
    <w:p w14:paraId="54A2FD9F" w14:textId="561C9F65" w:rsidR="005B1A92" w:rsidRDefault="005B1A92" w:rsidP="005B1A92">
      <w:pPr>
        <w:pStyle w:val="Title"/>
      </w:pPr>
      <w:r>
        <w:tab/>
      </w:r>
      <w:r>
        <w:tab/>
      </w:r>
      <w:r>
        <w:tab/>
      </w:r>
      <w:r w:rsidR="00957ACC">
        <w:tab/>
      </w:r>
      <w:r>
        <w:t>velocity.x = VELOCITY</w:t>
      </w:r>
    </w:p>
    <w:p w14:paraId="3010CBD9" w14:textId="052BB536" w:rsidR="005B1A92" w:rsidRDefault="005B1A92" w:rsidP="005B1A92">
      <w:pPr>
        <w:pStyle w:val="Title"/>
      </w:pPr>
      <w:r>
        <w:tab/>
      </w:r>
      <w:r>
        <w:tab/>
      </w:r>
      <w:r w:rsidR="00957ACC">
        <w:tab/>
      </w:r>
      <w:r>
        <w:t>el</w:t>
      </w:r>
      <w:r w:rsidR="003B36CD">
        <w:t xml:space="preserve">se </w:t>
      </w:r>
      <w:r>
        <w:t>if get_</w:t>
      </w:r>
      <w:r w:rsidR="002E0E08">
        <w:t>key</w:t>
      </w:r>
      <w:r>
        <w:t>(“A”):</w:t>
      </w:r>
    </w:p>
    <w:p w14:paraId="1D89F486" w14:textId="7E66A9D8" w:rsidR="005B1A92" w:rsidRDefault="005B1A92" w:rsidP="005B1A92">
      <w:pPr>
        <w:pStyle w:val="Title"/>
      </w:pPr>
      <w:r>
        <w:tab/>
      </w:r>
      <w:r>
        <w:tab/>
      </w:r>
      <w:r w:rsidR="00957ACC">
        <w:tab/>
      </w:r>
      <w:r>
        <w:tab/>
        <w:t>velocity.x = VELOCITY * -1</w:t>
      </w:r>
    </w:p>
    <w:p w14:paraId="281720DA" w14:textId="438ECD43" w:rsidR="00957ACC" w:rsidRDefault="00957ACC" w:rsidP="00957ACC">
      <w:pPr>
        <w:pStyle w:val="Title"/>
      </w:pPr>
      <w:r>
        <w:tab/>
      </w:r>
      <w:r>
        <w:tab/>
      </w:r>
      <w:r>
        <w:tab/>
        <w:t>else:</w:t>
      </w:r>
    </w:p>
    <w:p w14:paraId="6BBDAAA2" w14:textId="58655EAD" w:rsidR="00957ACC" w:rsidRDefault="00957ACC" w:rsidP="00957ACC">
      <w:pPr>
        <w:pStyle w:val="Title"/>
      </w:pPr>
      <w:r>
        <w:tab/>
      </w:r>
      <w:r>
        <w:tab/>
      </w:r>
      <w:r>
        <w:tab/>
      </w:r>
      <w:r>
        <w:tab/>
        <w:t>velocity.x = 0</w:t>
      </w:r>
    </w:p>
    <w:p w14:paraId="6CC8A8FA" w14:textId="6DA9FA7A" w:rsidR="00957ACC" w:rsidRPr="00957ACC" w:rsidRDefault="00957ACC" w:rsidP="00957ACC">
      <w:pPr>
        <w:pStyle w:val="Title"/>
      </w:pPr>
      <w:r>
        <w:tab/>
      </w:r>
      <w:r>
        <w:tab/>
      </w:r>
      <w:r>
        <w:tab/>
        <w:t>#</w:t>
      </w:r>
      <w:r w:rsidR="00F6050A">
        <w:t>verticle</w:t>
      </w:r>
      <w:r>
        <w:t xml:space="preserve"> movement</w:t>
      </w:r>
    </w:p>
    <w:p w14:paraId="0BD19F13" w14:textId="41D39B6C" w:rsidR="003B36CD" w:rsidRDefault="003B36CD" w:rsidP="003B36CD">
      <w:pPr>
        <w:pStyle w:val="Title"/>
      </w:pPr>
      <w:r>
        <w:tab/>
      </w:r>
      <w:r>
        <w:tab/>
      </w:r>
      <w:r w:rsidR="00957ACC">
        <w:tab/>
      </w:r>
      <w:r>
        <w:t>if get_</w:t>
      </w:r>
      <w:r w:rsidR="002E0E08">
        <w:t>key</w:t>
      </w:r>
      <w:r>
        <w:t>(“W”)</w:t>
      </w:r>
      <w:r w:rsidR="00957ACC">
        <w:t xml:space="preserve"> and on_ground</w:t>
      </w:r>
      <w:r>
        <w:t>:</w:t>
      </w:r>
    </w:p>
    <w:p w14:paraId="580B242B" w14:textId="77D4418D" w:rsidR="00957ACC" w:rsidRDefault="00957ACC" w:rsidP="00957ACC">
      <w:pPr>
        <w:pStyle w:val="Title"/>
      </w:pPr>
      <w:r>
        <w:tab/>
      </w:r>
      <w:r>
        <w:tab/>
      </w:r>
      <w:r>
        <w:tab/>
      </w:r>
      <w:r>
        <w:tab/>
        <w:t>velocity.y = JUMP_SPEED</w:t>
      </w:r>
    </w:p>
    <w:p w14:paraId="603DD057" w14:textId="1A44991F" w:rsidR="00957ACC" w:rsidRDefault="00957ACC" w:rsidP="00957ACC">
      <w:pPr>
        <w:pStyle w:val="Title"/>
      </w:pPr>
      <w:r>
        <w:tab/>
      </w:r>
      <w:r>
        <w:tab/>
        <w:t>else:</w:t>
      </w:r>
    </w:p>
    <w:p w14:paraId="713FD850" w14:textId="27712EBA" w:rsidR="002E0E08" w:rsidRDefault="002E0E08" w:rsidP="002E0E08">
      <w:pPr>
        <w:pStyle w:val="Title"/>
      </w:pPr>
      <w:r>
        <w:tab/>
      </w:r>
      <w:r>
        <w:tab/>
      </w:r>
      <w:r>
        <w:tab/>
        <w:t xml:space="preserve">#get joystick is a function that returns a </w:t>
      </w:r>
    </w:p>
    <w:p w14:paraId="2AF5548D" w14:textId="20B96A02" w:rsidR="002E0E08" w:rsidRPr="002E0E08" w:rsidRDefault="002E0E08" w:rsidP="002E0E08">
      <w:pPr>
        <w:pStyle w:val="Title"/>
      </w:pPr>
      <w:r>
        <w:tab/>
      </w:r>
      <w:r>
        <w:tab/>
      </w:r>
      <w:r>
        <w:tab/>
        <w:t>#2dVector of the joys position (-1 to 1)</w:t>
      </w:r>
    </w:p>
    <w:p w14:paraId="4C288E15" w14:textId="16B0712E" w:rsidR="002E0E08" w:rsidRPr="002E0E08" w:rsidRDefault="00957ACC" w:rsidP="002E0E08">
      <w:pPr>
        <w:pStyle w:val="Title"/>
      </w:pPr>
      <w:r>
        <w:tab/>
      </w:r>
      <w:r>
        <w:tab/>
      </w:r>
      <w:r>
        <w:tab/>
      </w:r>
      <w:r w:rsidR="002E0E08">
        <w:t>joy_position = get_joystick().x</w:t>
      </w:r>
    </w:p>
    <w:p w14:paraId="0BEDE52A" w14:textId="77777777" w:rsidR="002E0E08" w:rsidRPr="002E0E08" w:rsidRDefault="002E0E08" w:rsidP="002E0E08">
      <w:pPr>
        <w:pStyle w:val="BodyText"/>
      </w:pPr>
    </w:p>
    <w:p w14:paraId="6A5A1D9D" w14:textId="5C4A4B6E" w:rsidR="002E0E08" w:rsidRDefault="002E0E08" w:rsidP="002E0E08">
      <w:pPr>
        <w:pStyle w:val="Title"/>
      </w:pPr>
      <w:r>
        <w:tab/>
      </w:r>
      <w:r>
        <w:tab/>
      </w:r>
      <w:r>
        <w:tab/>
        <w:t xml:space="preserve">if modulus(joystick_position)&gt;0.2: </w:t>
      </w:r>
    </w:p>
    <w:p w14:paraId="70FE4AAB" w14:textId="17DB6D44" w:rsidR="002E0E08" w:rsidRDefault="002E0E08" w:rsidP="002E0E08">
      <w:pPr>
        <w:pStyle w:val="Title"/>
      </w:pPr>
      <w:r>
        <w:tab/>
      </w:r>
      <w:r>
        <w:tab/>
      </w:r>
      <w:r>
        <w:tab/>
      </w:r>
      <w:r>
        <w:tab/>
        <w:t>velocity.x = joy_position * RUN_SPEED</w:t>
      </w:r>
    </w:p>
    <w:p w14:paraId="57A39B10" w14:textId="77777777" w:rsidR="002E0E08" w:rsidRDefault="002E0E08" w:rsidP="002E0E08">
      <w:pPr>
        <w:pStyle w:val="Title"/>
      </w:pPr>
      <w:r>
        <w:tab/>
      </w:r>
      <w:r>
        <w:tab/>
      </w:r>
      <w:r>
        <w:tab/>
      </w:r>
    </w:p>
    <w:p w14:paraId="1C02FC0F" w14:textId="14CFA08D" w:rsidR="002E0E08" w:rsidRDefault="002E0E08" w:rsidP="002E0E08">
      <w:pPr>
        <w:pStyle w:val="Title"/>
        <w:ind w:left="1440" w:firstLine="720"/>
      </w:pPr>
      <w:r>
        <w:t>if get_joystick_button(2):</w:t>
      </w:r>
    </w:p>
    <w:p w14:paraId="7DB7B58E" w14:textId="48D618FF" w:rsidR="002E0E08" w:rsidRPr="002E0E08" w:rsidRDefault="002E0E08" w:rsidP="002E0E08">
      <w:pPr>
        <w:pStyle w:val="Title"/>
      </w:pPr>
      <w:r>
        <w:tab/>
      </w:r>
      <w:r>
        <w:tab/>
      </w:r>
      <w:r>
        <w:tab/>
      </w:r>
      <w:r>
        <w:tab/>
        <w:t xml:space="preserve">velocity.y = </w:t>
      </w:r>
      <w:r w:rsidR="0080040D">
        <w:t>JUMP_SPEED</w:t>
      </w:r>
    </w:p>
    <w:p w14:paraId="518A3DC1" w14:textId="4233FBD7" w:rsidR="002E0E08" w:rsidRPr="002E0E08" w:rsidRDefault="002E0E08" w:rsidP="002E0E08">
      <w:pPr>
        <w:pStyle w:val="BodyText"/>
      </w:pPr>
      <w:r>
        <w:tab/>
      </w:r>
      <w:r>
        <w:tab/>
      </w:r>
      <w:r>
        <w:tab/>
      </w:r>
      <w:r>
        <w:tab/>
      </w:r>
    </w:p>
    <w:p w14:paraId="1EE38CB9" w14:textId="77777777" w:rsidR="00957ACC" w:rsidRPr="00957ACC" w:rsidRDefault="00957ACC" w:rsidP="00957ACC">
      <w:pPr>
        <w:pStyle w:val="BodyText"/>
      </w:pPr>
    </w:p>
    <w:p w14:paraId="14D5EFBF" w14:textId="59C1AC27" w:rsidR="00957ACC" w:rsidRDefault="00957ACC" w:rsidP="00957ACC">
      <w:pPr>
        <w:pStyle w:val="Title"/>
      </w:pPr>
      <w:r>
        <w:tab/>
        <w:t>def apply_gravity():</w:t>
      </w:r>
    </w:p>
    <w:p w14:paraId="033B32C7" w14:textId="1FBA6C54" w:rsidR="00957ACC" w:rsidRPr="00957ACC" w:rsidRDefault="00957ACC" w:rsidP="00957ACC">
      <w:pPr>
        <w:pStyle w:val="Title"/>
      </w:pPr>
      <w:r>
        <w:tab/>
      </w:r>
      <w:r>
        <w:tab/>
        <w:t>velocity.y -= GRAVITY</w:t>
      </w:r>
    </w:p>
    <w:p w14:paraId="5439168F" w14:textId="1DC454F5" w:rsidR="005B1A92" w:rsidRPr="005B1A92" w:rsidRDefault="005B1A92" w:rsidP="005B1A92">
      <w:pPr>
        <w:pStyle w:val="BodyText"/>
      </w:pPr>
    </w:p>
    <w:p w14:paraId="5371E963" w14:textId="79EFC3C4" w:rsidR="0070451C" w:rsidRDefault="007D7E50" w:rsidP="007D7E50">
      <w:pPr>
        <w:pStyle w:val="Heading3"/>
      </w:pPr>
      <w:bookmarkStart w:id="76" w:name="_Toc160434215"/>
      <w:r>
        <w:t>Second Iteration</w:t>
      </w:r>
      <w:bookmarkEnd w:id="76"/>
    </w:p>
    <w:p w14:paraId="4962F089" w14:textId="77777777" w:rsidR="007D7E50" w:rsidRDefault="007D7E50" w:rsidP="007D7E50"/>
    <w:p w14:paraId="2360CCAB" w14:textId="78ABFC32" w:rsidR="007D7E50" w:rsidRDefault="007D7E50" w:rsidP="007D7E50">
      <w:r>
        <w:t xml:space="preserve">A player will be moved by using an variable 2D vector called acceleration that is dependent on the buttons pressed. This variable is added to the velocity vector each frame which is added to the position. This makes the movement more fluid and realistic as changes in direction are not immediate. </w:t>
      </w:r>
      <w:r w:rsidR="00244942">
        <w:t xml:space="preserve">I will also use a function that limits the velocity to a maximum that is a constant. </w:t>
      </w:r>
      <w:r w:rsidR="002059F4">
        <w:t xml:space="preserve">When the player is not </w:t>
      </w:r>
      <w:r w:rsidR="002D09F4">
        <w:t xml:space="preserve">pressing a button/ pushing a joystick to move in the X direction the velocity of the player will be decreased by a friction constant. I will also use a variable called dt that will be the time that has passed between one frame to another. This stops the framerate the game is running at from affecting the speed that the player moves. </w:t>
      </w:r>
    </w:p>
    <w:p w14:paraId="0C02EF42" w14:textId="77777777" w:rsidR="009444F6" w:rsidRDefault="009444F6" w:rsidP="005A2E9C">
      <w:pPr>
        <w:pStyle w:val="Title"/>
        <w:rPr>
          <w:rFonts w:eastAsia="Times New Roman"/>
        </w:rPr>
      </w:pPr>
    </w:p>
    <w:p w14:paraId="6943D375" w14:textId="609695F0" w:rsidR="005A2E9C" w:rsidRDefault="005A2E9C" w:rsidP="005A2E9C">
      <w:pPr>
        <w:pStyle w:val="Title"/>
        <w:rPr>
          <w:rFonts w:eastAsia="Times New Roman"/>
        </w:rPr>
      </w:pPr>
      <w:r>
        <w:rPr>
          <w:rFonts w:eastAsia="Times New Roman"/>
        </w:rPr>
        <w:lastRenderedPageBreak/>
        <w:t>RUN_SPEED = 2</w:t>
      </w:r>
    </w:p>
    <w:p w14:paraId="6A141614" w14:textId="77777777" w:rsidR="005A2E9C" w:rsidRDefault="005A2E9C" w:rsidP="005A2E9C">
      <w:pPr>
        <w:pStyle w:val="Title"/>
      </w:pPr>
      <w:r>
        <w:t>JUMP_SPEED = 4</w:t>
      </w:r>
    </w:p>
    <w:p w14:paraId="1F9FF0A8" w14:textId="77777777" w:rsidR="005A2E9C" w:rsidRPr="00957ACC" w:rsidRDefault="005A2E9C" w:rsidP="005A2E9C">
      <w:pPr>
        <w:pStyle w:val="Title"/>
      </w:pPr>
      <w:r>
        <w:t>GRAVITY = .2</w:t>
      </w:r>
    </w:p>
    <w:p w14:paraId="55E02C61" w14:textId="77777777" w:rsidR="005A2E9C" w:rsidRDefault="005A2E9C" w:rsidP="005A2E9C">
      <w:pPr>
        <w:pStyle w:val="Title"/>
        <w:rPr>
          <w:rFonts w:eastAsia="Times New Roman"/>
        </w:rPr>
      </w:pPr>
    </w:p>
    <w:p w14:paraId="0AF3C977" w14:textId="77777777" w:rsidR="000206AE" w:rsidRDefault="000206AE" w:rsidP="005A2E9C">
      <w:pPr>
        <w:pStyle w:val="Title"/>
        <w:rPr>
          <w:rFonts w:eastAsia="Times New Roman"/>
        </w:rPr>
      </w:pPr>
    </w:p>
    <w:p w14:paraId="14136CCB" w14:textId="69B97614" w:rsidR="005A2E9C" w:rsidRDefault="005A2E9C" w:rsidP="005A2E9C">
      <w:pPr>
        <w:pStyle w:val="Title"/>
        <w:rPr>
          <w:rFonts w:eastAsia="Times New Roman"/>
        </w:rPr>
      </w:pPr>
      <w:r>
        <w:rPr>
          <w:rFonts w:eastAsia="Times New Roman"/>
        </w:rPr>
        <w:t>Player(Sprite()):</w:t>
      </w:r>
    </w:p>
    <w:p w14:paraId="48415C45" w14:textId="77777777" w:rsidR="005A2E9C" w:rsidRDefault="005A2E9C" w:rsidP="005A2E9C">
      <w:pPr>
        <w:pStyle w:val="Title"/>
      </w:pPr>
      <w:r>
        <w:tab/>
        <w:t>def __init__(controller_player): #called on intialisation</w:t>
      </w:r>
    </w:p>
    <w:p w14:paraId="0E7DA992" w14:textId="77777777" w:rsidR="005A2E9C" w:rsidRDefault="005A2E9C" w:rsidP="005A2E9C">
      <w:pPr>
        <w:pStyle w:val="Title"/>
      </w:pPr>
      <w:r>
        <w:tab/>
      </w:r>
      <w:r>
        <w:tab/>
        <w:t>position = 2dVector(0,0)</w:t>
      </w:r>
    </w:p>
    <w:p w14:paraId="05DF0C1A" w14:textId="77777777" w:rsidR="005A2E9C" w:rsidRDefault="005A2E9C" w:rsidP="005A2E9C">
      <w:pPr>
        <w:pStyle w:val="Title"/>
      </w:pPr>
      <w:r>
        <w:tab/>
      </w:r>
      <w:r>
        <w:tab/>
        <w:t>velocity = 2dVector(0,0)</w:t>
      </w:r>
    </w:p>
    <w:p w14:paraId="055A1654" w14:textId="3344342C" w:rsidR="005A2E9C" w:rsidRPr="005A2E9C" w:rsidRDefault="005A2E9C" w:rsidP="005A2E9C">
      <w:pPr>
        <w:pStyle w:val="Title"/>
      </w:pPr>
      <w:r>
        <w:tab/>
      </w:r>
      <w:r>
        <w:tab/>
        <w:t>acceleration = 2dVector(0,0)</w:t>
      </w:r>
    </w:p>
    <w:p w14:paraId="58DFEE8D" w14:textId="77777777" w:rsidR="005A2E9C" w:rsidRPr="005B1A92" w:rsidRDefault="005A2E9C" w:rsidP="005A2E9C">
      <w:pPr>
        <w:pStyle w:val="BodyText"/>
      </w:pPr>
    </w:p>
    <w:p w14:paraId="21CF7E67" w14:textId="77777777" w:rsidR="005A2E9C" w:rsidRDefault="005A2E9C" w:rsidP="005A2E9C">
      <w:pPr>
        <w:pStyle w:val="Title"/>
      </w:pPr>
      <w:r>
        <w:tab/>
        <w:t>def update(): #called on each frame</w:t>
      </w:r>
    </w:p>
    <w:p w14:paraId="3030ED77" w14:textId="77777777" w:rsidR="005A2E9C" w:rsidRDefault="005A2E9C" w:rsidP="005A2E9C">
      <w:pPr>
        <w:pStyle w:val="Title"/>
      </w:pPr>
      <w:r>
        <w:tab/>
      </w:r>
      <w:r>
        <w:tab/>
        <w:t>get_inputs()</w:t>
      </w:r>
    </w:p>
    <w:p w14:paraId="6012C2F9" w14:textId="77777777" w:rsidR="005A2E9C" w:rsidRPr="00957ACC" w:rsidRDefault="005A2E9C" w:rsidP="005A2E9C">
      <w:pPr>
        <w:pStyle w:val="Title"/>
      </w:pPr>
      <w:r>
        <w:tab/>
      </w:r>
      <w:r>
        <w:tab/>
        <w:t>apply_gravity()</w:t>
      </w:r>
    </w:p>
    <w:p w14:paraId="4ACEB501" w14:textId="074B8B17" w:rsidR="005A2E9C" w:rsidRDefault="005A2E9C" w:rsidP="005A2E9C">
      <w:pPr>
        <w:pStyle w:val="Title"/>
      </w:pPr>
      <w:r>
        <w:tab/>
      </w:r>
      <w:r>
        <w:tab/>
        <w:t>position +=</w:t>
      </w:r>
      <w:r w:rsidR="00287EAD">
        <w:t xml:space="preserve"> </w:t>
      </w:r>
      <w:r>
        <w:t>velocity</w:t>
      </w:r>
    </w:p>
    <w:p w14:paraId="7702CC70" w14:textId="77777777" w:rsidR="005A2E9C" w:rsidRPr="00957ACC" w:rsidRDefault="005A2E9C" w:rsidP="005A2E9C">
      <w:pPr>
        <w:pStyle w:val="BodyText"/>
      </w:pPr>
      <w:r>
        <w:tab/>
      </w:r>
      <w:r>
        <w:tab/>
      </w:r>
    </w:p>
    <w:p w14:paraId="4169E62A" w14:textId="77777777" w:rsidR="005A2E9C" w:rsidRPr="005B1A92" w:rsidRDefault="005A2E9C" w:rsidP="005A2E9C">
      <w:pPr>
        <w:pStyle w:val="BodyText"/>
      </w:pPr>
    </w:p>
    <w:p w14:paraId="6CBEA007" w14:textId="347E9997" w:rsidR="005A2E9C" w:rsidRDefault="005A2E9C" w:rsidP="005A2E9C">
      <w:pPr>
        <w:pStyle w:val="Title"/>
      </w:pPr>
      <w:r>
        <w:tab/>
        <w:t>def get_inputs():</w:t>
      </w:r>
    </w:p>
    <w:p w14:paraId="680E2780" w14:textId="0BF2948B" w:rsidR="005A2E9C" w:rsidRDefault="005A2E9C" w:rsidP="005A2E9C">
      <w:pPr>
        <w:pStyle w:val="Title"/>
      </w:pPr>
      <w:r>
        <w:tab/>
      </w:r>
      <w:r>
        <w:tab/>
        <w:t>if controller_player == false:</w:t>
      </w:r>
    </w:p>
    <w:p w14:paraId="0E7C889E" w14:textId="21D673D1" w:rsidR="00F6050A" w:rsidRPr="00F6050A" w:rsidRDefault="00F6050A" w:rsidP="00F6050A">
      <w:pPr>
        <w:pStyle w:val="Title"/>
      </w:pPr>
      <w:r>
        <w:tab/>
      </w:r>
      <w:r>
        <w:tab/>
      </w:r>
      <w:r>
        <w:tab/>
        <w:t>#horizontal movement</w:t>
      </w:r>
    </w:p>
    <w:p w14:paraId="020E3631" w14:textId="77777777" w:rsidR="005A2E9C" w:rsidRDefault="005A2E9C" w:rsidP="005A2E9C">
      <w:pPr>
        <w:pStyle w:val="Title"/>
      </w:pPr>
      <w:r>
        <w:tab/>
      </w:r>
      <w:r>
        <w:tab/>
      </w:r>
      <w:r>
        <w:tab/>
        <w:t>if get_key(“D”):</w:t>
      </w:r>
    </w:p>
    <w:p w14:paraId="76419D5C" w14:textId="77777777" w:rsidR="005A2E9C" w:rsidRDefault="005A2E9C" w:rsidP="005A2E9C">
      <w:pPr>
        <w:pStyle w:val="Title"/>
      </w:pPr>
      <w:r>
        <w:tab/>
      </w:r>
      <w:r>
        <w:tab/>
      </w:r>
      <w:r>
        <w:tab/>
      </w:r>
      <w:r>
        <w:tab/>
        <w:t>velocity.x = VELOCITY</w:t>
      </w:r>
    </w:p>
    <w:p w14:paraId="4E3ECF08" w14:textId="77777777" w:rsidR="005A2E9C" w:rsidRDefault="005A2E9C" w:rsidP="005A2E9C">
      <w:pPr>
        <w:pStyle w:val="Title"/>
      </w:pPr>
      <w:r>
        <w:tab/>
      </w:r>
      <w:r>
        <w:tab/>
      </w:r>
      <w:r>
        <w:tab/>
        <w:t>else if get_key(“A”):</w:t>
      </w:r>
    </w:p>
    <w:p w14:paraId="5A993302" w14:textId="77777777" w:rsidR="005A2E9C" w:rsidRDefault="005A2E9C" w:rsidP="005A2E9C">
      <w:pPr>
        <w:pStyle w:val="Title"/>
      </w:pPr>
      <w:r>
        <w:tab/>
      </w:r>
      <w:r>
        <w:tab/>
      </w:r>
      <w:r>
        <w:tab/>
      </w:r>
      <w:r>
        <w:tab/>
        <w:t>velocity.x = VELOCITY * -1</w:t>
      </w:r>
    </w:p>
    <w:p w14:paraId="4246AA0B" w14:textId="77777777" w:rsidR="005A2E9C" w:rsidRDefault="005A2E9C" w:rsidP="005A2E9C">
      <w:pPr>
        <w:pStyle w:val="Title"/>
      </w:pPr>
      <w:r>
        <w:tab/>
      </w:r>
      <w:r>
        <w:tab/>
      </w:r>
      <w:r>
        <w:tab/>
        <w:t>else:</w:t>
      </w:r>
    </w:p>
    <w:p w14:paraId="2BF64B6D" w14:textId="77777777" w:rsidR="005A2E9C" w:rsidRDefault="005A2E9C" w:rsidP="005A2E9C">
      <w:pPr>
        <w:pStyle w:val="Title"/>
      </w:pPr>
      <w:r>
        <w:tab/>
      </w:r>
      <w:r>
        <w:tab/>
      </w:r>
      <w:r>
        <w:tab/>
      </w:r>
      <w:r>
        <w:tab/>
        <w:t>velocity.x = 0</w:t>
      </w:r>
    </w:p>
    <w:p w14:paraId="22B86FDD" w14:textId="72354F1D" w:rsidR="005A2E9C" w:rsidRPr="00957ACC" w:rsidRDefault="005A2E9C" w:rsidP="005A2E9C">
      <w:pPr>
        <w:pStyle w:val="Title"/>
      </w:pPr>
      <w:r>
        <w:tab/>
      </w:r>
      <w:r>
        <w:tab/>
      </w:r>
      <w:r>
        <w:tab/>
        <w:t>#</w:t>
      </w:r>
      <w:r w:rsidR="00F6050A">
        <w:t>verticle</w:t>
      </w:r>
      <w:r>
        <w:t xml:space="preserve"> movement</w:t>
      </w:r>
    </w:p>
    <w:p w14:paraId="18A82DE8" w14:textId="77777777" w:rsidR="005A2E9C" w:rsidRDefault="005A2E9C" w:rsidP="005A2E9C">
      <w:pPr>
        <w:pStyle w:val="Title"/>
      </w:pPr>
      <w:r>
        <w:tab/>
      </w:r>
      <w:r>
        <w:tab/>
      </w:r>
      <w:r>
        <w:tab/>
        <w:t>if get_key(“W”) and on_ground:</w:t>
      </w:r>
    </w:p>
    <w:p w14:paraId="06F5CEBD" w14:textId="77777777" w:rsidR="005A2E9C" w:rsidRDefault="005A2E9C" w:rsidP="005A2E9C">
      <w:pPr>
        <w:pStyle w:val="Title"/>
      </w:pPr>
      <w:r>
        <w:tab/>
      </w:r>
      <w:r>
        <w:tab/>
      </w:r>
      <w:r>
        <w:tab/>
      </w:r>
      <w:r>
        <w:tab/>
        <w:t>velocity.y = JUMP_SPEED</w:t>
      </w:r>
    </w:p>
    <w:p w14:paraId="1F08D7A4" w14:textId="77777777" w:rsidR="005A2E9C" w:rsidRDefault="005A2E9C" w:rsidP="005A2E9C">
      <w:pPr>
        <w:pStyle w:val="Title"/>
      </w:pPr>
      <w:r>
        <w:tab/>
      </w:r>
      <w:r>
        <w:tab/>
        <w:t>else:</w:t>
      </w:r>
    </w:p>
    <w:p w14:paraId="31458426" w14:textId="77777777" w:rsidR="005A2E9C" w:rsidRDefault="005A2E9C" w:rsidP="005A2E9C">
      <w:pPr>
        <w:pStyle w:val="Title"/>
      </w:pPr>
      <w:r>
        <w:tab/>
      </w:r>
      <w:r>
        <w:tab/>
      </w:r>
      <w:r>
        <w:tab/>
        <w:t xml:space="preserve">#get joystick is a function that returns a </w:t>
      </w:r>
    </w:p>
    <w:p w14:paraId="52EB69EA" w14:textId="77777777" w:rsidR="005A2E9C" w:rsidRPr="002E0E08" w:rsidRDefault="005A2E9C" w:rsidP="005A2E9C">
      <w:pPr>
        <w:pStyle w:val="Title"/>
      </w:pPr>
      <w:r>
        <w:tab/>
      </w:r>
      <w:r>
        <w:tab/>
      </w:r>
      <w:r>
        <w:tab/>
        <w:t>#2dVector of the joys position (-1 to 1)</w:t>
      </w:r>
    </w:p>
    <w:p w14:paraId="2C4B141F" w14:textId="77777777" w:rsidR="005A2E9C" w:rsidRPr="002E0E08" w:rsidRDefault="005A2E9C" w:rsidP="005A2E9C">
      <w:pPr>
        <w:pStyle w:val="Title"/>
      </w:pPr>
      <w:r>
        <w:tab/>
      </w:r>
      <w:r>
        <w:tab/>
      </w:r>
      <w:r>
        <w:tab/>
        <w:t>joy_position = get_joystick().x</w:t>
      </w:r>
    </w:p>
    <w:p w14:paraId="574FA222" w14:textId="77777777" w:rsidR="005A2E9C" w:rsidRPr="002E0E08" w:rsidRDefault="005A2E9C" w:rsidP="005A2E9C">
      <w:pPr>
        <w:pStyle w:val="BodyText"/>
      </w:pPr>
    </w:p>
    <w:p w14:paraId="250BC706" w14:textId="77777777" w:rsidR="005A2E9C" w:rsidRDefault="005A2E9C" w:rsidP="005A2E9C">
      <w:pPr>
        <w:pStyle w:val="Title"/>
      </w:pPr>
      <w:r>
        <w:tab/>
      </w:r>
      <w:r>
        <w:tab/>
      </w:r>
      <w:r>
        <w:tab/>
        <w:t xml:space="preserve">if modulus(joystick_position)&gt;0.2: </w:t>
      </w:r>
    </w:p>
    <w:p w14:paraId="4FDEEE65" w14:textId="77777777" w:rsidR="005A2E9C" w:rsidRDefault="005A2E9C" w:rsidP="005A2E9C">
      <w:pPr>
        <w:pStyle w:val="Title"/>
      </w:pPr>
      <w:r>
        <w:tab/>
      </w:r>
      <w:r>
        <w:tab/>
      </w:r>
      <w:r>
        <w:tab/>
      </w:r>
      <w:r>
        <w:tab/>
        <w:t>velocity.x = joy_position * RUN_SPEED</w:t>
      </w:r>
    </w:p>
    <w:p w14:paraId="366C81E4" w14:textId="77777777" w:rsidR="005A2E9C" w:rsidRDefault="005A2E9C" w:rsidP="005A2E9C">
      <w:pPr>
        <w:pStyle w:val="Title"/>
      </w:pPr>
      <w:r>
        <w:tab/>
      </w:r>
      <w:r>
        <w:tab/>
      </w:r>
      <w:r>
        <w:tab/>
      </w:r>
    </w:p>
    <w:p w14:paraId="7BBFE290" w14:textId="77777777" w:rsidR="005A2E9C" w:rsidRDefault="005A2E9C" w:rsidP="005A2E9C">
      <w:pPr>
        <w:pStyle w:val="Title"/>
        <w:ind w:left="1440" w:firstLine="720"/>
      </w:pPr>
      <w:r>
        <w:t>if get_joystick_button(2):</w:t>
      </w:r>
    </w:p>
    <w:p w14:paraId="0B63AD3F" w14:textId="77777777" w:rsidR="005A2E9C" w:rsidRPr="002E0E08" w:rsidRDefault="005A2E9C" w:rsidP="005A2E9C">
      <w:pPr>
        <w:pStyle w:val="Title"/>
      </w:pPr>
      <w:r>
        <w:tab/>
      </w:r>
      <w:r>
        <w:tab/>
      </w:r>
      <w:r>
        <w:tab/>
      </w:r>
      <w:r>
        <w:tab/>
        <w:t>velocity.y = JUMP_SPEED</w:t>
      </w:r>
    </w:p>
    <w:p w14:paraId="09F9F1FA" w14:textId="77777777" w:rsidR="005A2E9C" w:rsidRPr="002E0E08" w:rsidRDefault="005A2E9C" w:rsidP="005A2E9C">
      <w:pPr>
        <w:pStyle w:val="BodyText"/>
      </w:pPr>
      <w:r>
        <w:lastRenderedPageBreak/>
        <w:tab/>
      </w:r>
      <w:r>
        <w:tab/>
      </w:r>
      <w:r>
        <w:tab/>
      </w:r>
      <w:r>
        <w:tab/>
      </w:r>
    </w:p>
    <w:p w14:paraId="54C4BE1D" w14:textId="77777777" w:rsidR="005A2E9C" w:rsidRPr="00957ACC" w:rsidRDefault="005A2E9C" w:rsidP="005A2E9C">
      <w:pPr>
        <w:pStyle w:val="BodyText"/>
      </w:pPr>
    </w:p>
    <w:p w14:paraId="1ABE4484" w14:textId="77777777" w:rsidR="005A2E9C" w:rsidRDefault="005A2E9C" w:rsidP="005A2E9C">
      <w:pPr>
        <w:pStyle w:val="Title"/>
      </w:pPr>
      <w:r>
        <w:tab/>
        <w:t>def apply_gravity():</w:t>
      </w:r>
    </w:p>
    <w:p w14:paraId="10573799" w14:textId="77777777" w:rsidR="005A2E9C" w:rsidRDefault="005A2E9C" w:rsidP="005A2E9C">
      <w:pPr>
        <w:pStyle w:val="Title"/>
      </w:pPr>
      <w:r>
        <w:tab/>
      </w:r>
      <w:r>
        <w:tab/>
        <w:t>velocity.y -= GRAVITY</w:t>
      </w:r>
    </w:p>
    <w:p w14:paraId="08F116F1" w14:textId="1A573C59" w:rsidR="00F9240E" w:rsidRDefault="00F9240E" w:rsidP="00F9240E">
      <w:pPr>
        <w:pStyle w:val="Title"/>
      </w:pPr>
      <w:r>
        <w:tab/>
        <w:t>def move_x_axis():</w:t>
      </w:r>
    </w:p>
    <w:p w14:paraId="3C920C97" w14:textId="5A765DDB" w:rsidR="00EF7840" w:rsidRDefault="00F9240E" w:rsidP="00F9240E">
      <w:pPr>
        <w:pStyle w:val="Title"/>
      </w:pPr>
      <w:r>
        <w:tab/>
      </w:r>
      <w:r>
        <w:tab/>
        <w:t>velocity.x += acceleration.x</w:t>
      </w:r>
    </w:p>
    <w:p w14:paraId="69388AD9" w14:textId="77777777" w:rsidR="00636F75" w:rsidRDefault="00F9240E" w:rsidP="00F9240E">
      <w:pPr>
        <w:pStyle w:val="Title"/>
      </w:pPr>
      <w:r>
        <w:tab/>
      </w:r>
      <w:r>
        <w:tab/>
        <w:t>if velocity.x &gt; 0: velocity.x += player_friction</w:t>
      </w:r>
    </w:p>
    <w:p w14:paraId="0EF23BA0" w14:textId="27154DA3" w:rsidR="00F9240E" w:rsidRDefault="00636F75" w:rsidP="00F9240E">
      <w:pPr>
        <w:pStyle w:val="Title"/>
      </w:pPr>
      <w:r>
        <w:tab/>
      </w:r>
      <w:r>
        <w:tab/>
        <w:t>else if velocity&lt;0:velocity.x -= player_friction</w:t>
      </w:r>
      <w:r w:rsidR="00F9240E">
        <w:t xml:space="preserve"> </w:t>
      </w:r>
    </w:p>
    <w:p w14:paraId="5ADEBFF7" w14:textId="036EB496" w:rsidR="00636F75" w:rsidRDefault="00636F75" w:rsidP="00636F75">
      <w:pPr>
        <w:pStyle w:val="Title"/>
      </w:pPr>
      <w:r>
        <w:tab/>
      </w:r>
      <w:r>
        <w:tab/>
        <w:t>if velocity.x &gt; PLAYER_MAX_SPEED:</w:t>
      </w:r>
    </w:p>
    <w:p w14:paraId="1A81340C" w14:textId="1C66B1D5" w:rsidR="00636F75" w:rsidRDefault="00636F75" w:rsidP="00636F75">
      <w:pPr>
        <w:pStyle w:val="Title"/>
      </w:pPr>
      <w:r>
        <w:tab/>
      </w:r>
      <w:r>
        <w:tab/>
      </w:r>
      <w:r>
        <w:tab/>
        <w:t>velocity.x = PLAYER_MAX_SPEED</w:t>
      </w:r>
    </w:p>
    <w:p w14:paraId="7C6694CA" w14:textId="45CA9799" w:rsidR="00636F75" w:rsidRDefault="00636F75" w:rsidP="00636F75">
      <w:pPr>
        <w:pStyle w:val="Title"/>
        <w:ind w:left="720" w:firstLine="720"/>
      </w:pPr>
      <w:r>
        <w:t>else if velocity.x &lt; PLAYER_MAX_SPEED:</w:t>
      </w:r>
    </w:p>
    <w:p w14:paraId="0666F702" w14:textId="49129CE8" w:rsidR="00636F75" w:rsidRDefault="00636F75" w:rsidP="00636F75">
      <w:pPr>
        <w:pStyle w:val="Title"/>
      </w:pPr>
      <w:r>
        <w:tab/>
      </w:r>
      <w:r>
        <w:tab/>
      </w:r>
      <w:r>
        <w:tab/>
        <w:t>velocity.x = -PLAYER_MAX_SPEED</w:t>
      </w:r>
    </w:p>
    <w:p w14:paraId="4C34E649" w14:textId="694313C5" w:rsidR="00636F75" w:rsidRPr="00636F75" w:rsidRDefault="00636F75" w:rsidP="00636F75">
      <w:pPr>
        <w:pStyle w:val="Title"/>
      </w:pPr>
      <w:r>
        <w:tab/>
      </w:r>
      <w:r>
        <w:tab/>
        <w:t>if abs(velocity.x) &lt; 0.5: velocity.x = 0</w:t>
      </w:r>
    </w:p>
    <w:p w14:paraId="0F5DA4A2" w14:textId="77777777" w:rsidR="00636F75" w:rsidRPr="00636F75" w:rsidRDefault="00636F75" w:rsidP="00636F75">
      <w:pPr>
        <w:pStyle w:val="BodyText"/>
      </w:pPr>
    </w:p>
    <w:p w14:paraId="75F2BDC1" w14:textId="77777777" w:rsidR="00636F75" w:rsidRPr="00636F75" w:rsidRDefault="00636F75" w:rsidP="00636F75">
      <w:pPr>
        <w:pStyle w:val="BodyText"/>
      </w:pPr>
    </w:p>
    <w:p w14:paraId="1CB07761" w14:textId="74C8D32F" w:rsidR="00A91A65" w:rsidRDefault="00A91A65" w:rsidP="00893B32">
      <w:pPr>
        <w:pStyle w:val="Heading2"/>
        <w:rPr>
          <w:rFonts w:hint="eastAsia"/>
        </w:rPr>
      </w:pPr>
      <w:bookmarkStart w:id="77" w:name="_Toc160434216"/>
      <w:r>
        <w:t>Player collisions</w:t>
      </w:r>
      <w:bookmarkEnd w:id="77"/>
    </w:p>
    <w:p w14:paraId="636A751F" w14:textId="0A2849CE" w:rsidR="00A91A65" w:rsidRDefault="00A91A65" w:rsidP="00E91767">
      <w:pPr>
        <w:pStyle w:val="Heading3"/>
      </w:pPr>
      <w:bookmarkStart w:id="78" w:name="_Toc160434217"/>
      <w:r>
        <w:t>First Iteration</w:t>
      </w:r>
      <w:bookmarkEnd w:id="78"/>
    </w:p>
    <w:p w14:paraId="52DDC7B8" w14:textId="63EE82BC" w:rsidR="000E3E10" w:rsidRDefault="000E3E10" w:rsidP="000E3E10">
      <w:r>
        <w:t xml:space="preserve">This can be done by splitting the movement into the X and Y componenets which makes determining the direction of collision easier. Next the </w:t>
      </w:r>
      <w:r w:rsidR="00062EEC">
        <w:t>game determines if there was a collisions in each direction and determines the if the player was moved in the positive or negative direction. Finally the game moves the player to one of the sides of the tile and sets the velocity to 0.</w:t>
      </w:r>
    </w:p>
    <w:p w14:paraId="1BC1DD61" w14:textId="77777777" w:rsidR="00062EEC" w:rsidRDefault="00062EEC" w:rsidP="000E3E10"/>
    <w:p w14:paraId="062E0174" w14:textId="7B30DAF3" w:rsidR="00062EEC" w:rsidRDefault="00062EEC" w:rsidP="00062EEC">
      <w:pPr>
        <w:pStyle w:val="Title"/>
      </w:pPr>
      <w:r>
        <w:t>def player_collision_check():</w:t>
      </w:r>
    </w:p>
    <w:p w14:paraId="4415102F" w14:textId="77777777" w:rsidR="00823C7E" w:rsidRPr="00823C7E" w:rsidRDefault="00823C7E" w:rsidP="00823C7E">
      <w:pPr>
        <w:pStyle w:val="BodyText"/>
      </w:pPr>
    </w:p>
    <w:p w14:paraId="4EAD4259" w14:textId="771AAB3F" w:rsidR="00823C7E" w:rsidRPr="00823C7E" w:rsidRDefault="00A740E5" w:rsidP="00823C7E">
      <w:pPr>
        <w:pStyle w:val="Title"/>
      </w:pPr>
      <w:r>
        <w:t>for player in players:</w:t>
      </w:r>
    </w:p>
    <w:p w14:paraId="418C32E6" w14:textId="58DB2383" w:rsidR="00A740E5" w:rsidRPr="00A740E5" w:rsidRDefault="00A740E5" w:rsidP="00A740E5">
      <w:pPr>
        <w:pStyle w:val="Title"/>
      </w:pPr>
      <w:r>
        <w:tab/>
        <w:t>player.position.x += player.velocity.x</w:t>
      </w:r>
    </w:p>
    <w:p w14:paraId="5DA84FB5" w14:textId="403ACF1F" w:rsidR="00A740E5" w:rsidRDefault="00A740E5" w:rsidP="00A740E5">
      <w:pPr>
        <w:pStyle w:val="Title"/>
      </w:pPr>
      <w:r>
        <w:tab/>
        <w:t>for tile in tiles:</w:t>
      </w:r>
    </w:p>
    <w:p w14:paraId="52372D46" w14:textId="57DE9760" w:rsidR="00A740E5" w:rsidRDefault="00A740E5" w:rsidP="00A740E5">
      <w:pPr>
        <w:pStyle w:val="Title"/>
      </w:pPr>
      <w:r>
        <w:tab/>
      </w:r>
      <w:r>
        <w:tab/>
        <w:t>if player.collide(tile):</w:t>
      </w:r>
    </w:p>
    <w:p w14:paraId="7D344221" w14:textId="0A390956" w:rsidR="00A740E5" w:rsidRDefault="00A740E5" w:rsidP="00A740E5">
      <w:pPr>
        <w:pStyle w:val="Title"/>
      </w:pPr>
      <w:r>
        <w:tab/>
      </w:r>
      <w:r>
        <w:tab/>
      </w:r>
      <w:r>
        <w:tab/>
        <w:t>if player.velocity.x &gt; 0:</w:t>
      </w:r>
    </w:p>
    <w:p w14:paraId="16CC2E8C" w14:textId="30B88F0C" w:rsidR="00A740E5" w:rsidRDefault="00A740E5" w:rsidP="00A740E5">
      <w:pPr>
        <w:pStyle w:val="Title"/>
      </w:pPr>
      <w:r>
        <w:tab/>
      </w:r>
      <w:r>
        <w:tab/>
      </w:r>
      <w:r>
        <w:tab/>
      </w:r>
      <w:r>
        <w:tab/>
        <w:t>player.position.x = tile.position.x</w:t>
      </w:r>
    </w:p>
    <w:p w14:paraId="4CE84955" w14:textId="27A7E4C0" w:rsidR="00A740E5" w:rsidRDefault="00A740E5" w:rsidP="00A740E5">
      <w:pPr>
        <w:pStyle w:val="Title"/>
      </w:pPr>
      <w:r>
        <w:tab/>
      </w:r>
      <w:r>
        <w:tab/>
      </w:r>
      <w:r>
        <w:tab/>
        <w:t>else</w:t>
      </w:r>
      <w:r w:rsidR="00823C7E">
        <w:t xml:space="preserve"> if player.velocity.x &lt; 0:</w:t>
      </w:r>
    </w:p>
    <w:p w14:paraId="442AA024" w14:textId="320143D8" w:rsidR="00A740E5" w:rsidRDefault="00A740E5" w:rsidP="00A740E5">
      <w:pPr>
        <w:pStyle w:val="Title"/>
      </w:pPr>
      <w:r>
        <w:tab/>
      </w:r>
      <w:r>
        <w:tab/>
      </w:r>
      <w:r>
        <w:tab/>
      </w:r>
      <w:r>
        <w:tab/>
        <w:t>player.position.x = tile.position.x + tile.</w:t>
      </w:r>
      <w:r w:rsidR="00823C7E">
        <w:t>size</w:t>
      </w:r>
    </w:p>
    <w:p w14:paraId="606BB708" w14:textId="7512E075" w:rsidR="00A740E5" w:rsidRDefault="00A740E5" w:rsidP="00A740E5">
      <w:pPr>
        <w:pStyle w:val="Title"/>
      </w:pPr>
      <w:r>
        <w:tab/>
      </w:r>
      <w:r>
        <w:tab/>
      </w:r>
      <w:r>
        <w:tab/>
        <w:t>player.velocity = 0</w:t>
      </w:r>
    </w:p>
    <w:p w14:paraId="17399EA7" w14:textId="77777777" w:rsidR="00823C7E" w:rsidRPr="00823C7E" w:rsidRDefault="00823C7E" w:rsidP="00823C7E">
      <w:pPr>
        <w:pStyle w:val="BodyText"/>
      </w:pPr>
    </w:p>
    <w:p w14:paraId="51ADA19D" w14:textId="787AF1E7" w:rsidR="00823C7E" w:rsidRPr="00823C7E" w:rsidRDefault="00A740E5" w:rsidP="00823C7E">
      <w:pPr>
        <w:pStyle w:val="Title"/>
      </w:pPr>
      <w:r>
        <w:tab/>
        <w:t>player.position.y += player.velocity.y</w:t>
      </w:r>
    </w:p>
    <w:p w14:paraId="749DFA46" w14:textId="4DDDF37F" w:rsidR="00A740E5" w:rsidRDefault="00A740E5" w:rsidP="00A740E5">
      <w:pPr>
        <w:pStyle w:val="Title"/>
      </w:pPr>
      <w:r>
        <w:tab/>
        <w:t>for tile in tiles:</w:t>
      </w:r>
    </w:p>
    <w:p w14:paraId="7E2E0C9C" w14:textId="65398817" w:rsidR="00A740E5" w:rsidRDefault="00A740E5" w:rsidP="00A740E5">
      <w:pPr>
        <w:pStyle w:val="Title"/>
      </w:pPr>
      <w:r>
        <w:lastRenderedPageBreak/>
        <w:tab/>
      </w:r>
      <w:r>
        <w:tab/>
        <w:t>if player.collide(tile):</w:t>
      </w:r>
    </w:p>
    <w:p w14:paraId="1E438EA8" w14:textId="77777777" w:rsidR="00823C7E" w:rsidRDefault="00A740E5" w:rsidP="00A740E5">
      <w:pPr>
        <w:pStyle w:val="Title"/>
      </w:pPr>
      <w:r>
        <w:tab/>
      </w:r>
      <w:r>
        <w:tab/>
      </w:r>
      <w:r>
        <w:tab/>
        <w:t>if player.velocity.y &gt; 0:</w:t>
      </w:r>
      <w:r w:rsidR="00823C7E" w:rsidRPr="00823C7E">
        <w:t xml:space="preserve"> </w:t>
      </w:r>
    </w:p>
    <w:p w14:paraId="47BEC99E" w14:textId="4889AD3D" w:rsidR="00A740E5" w:rsidRDefault="00823C7E" w:rsidP="00823C7E">
      <w:pPr>
        <w:pStyle w:val="Title"/>
        <w:ind w:left="2160" w:firstLine="720"/>
      </w:pPr>
      <w:r>
        <w:t>player.position.y = tile.position</w:t>
      </w:r>
    </w:p>
    <w:p w14:paraId="0A2FD173" w14:textId="65ED1F9F" w:rsidR="00823C7E" w:rsidRDefault="00A740E5" w:rsidP="00823C7E">
      <w:pPr>
        <w:pStyle w:val="Title"/>
      </w:pPr>
      <w:r>
        <w:tab/>
      </w:r>
      <w:r>
        <w:tab/>
      </w:r>
      <w:r>
        <w:tab/>
      </w:r>
      <w:r>
        <w:tab/>
      </w:r>
    </w:p>
    <w:p w14:paraId="5B4D53AD" w14:textId="25E05C55" w:rsidR="00823C7E" w:rsidRDefault="00823C7E" w:rsidP="00823C7E">
      <w:pPr>
        <w:pStyle w:val="Title"/>
      </w:pPr>
      <w:r>
        <w:tab/>
      </w:r>
      <w:r>
        <w:tab/>
      </w:r>
      <w:r>
        <w:tab/>
        <w:t>else if player.velocity.y &lt; 0:</w:t>
      </w:r>
    </w:p>
    <w:p w14:paraId="4EC86652" w14:textId="63D7726B" w:rsidR="00823C7E" w:rsidRDefault="00823C7E" w:rsidP="00823C7E">
      <w:pPr>
        <w:pStyle w:val="Title"/>
        <w:ind w:left="2160" w:firstLine="720"/>
      </w:pPr>
      <w:r>
        <w:t>player.position.y = tile.position.y + tile.size</w:t>
      </w:r>
    </w:p>
    <w:p w14:paraId="185C2190" w14:textId="3A717597" w:rsidR="00823C7E" w:rsidRPr="00823C7E" w:rsidRDefault="00823C7E" w:rsidP="00DE1CEE">
      <w:pPr>
        <w:pStyle w:val="Title"/>
      </w:pPr>
      <w:r>
        <w:tab/>
      </w:r>
      <w:r>
        <w:tab/>
      </w:r>
      <w:r>
        <w:tab/>
        <w:t>player.velocity.y = 0</w:t>
      </w:r>
    </w:p>
    <w:p w14:paraId="74F263EB" w14:textId="31D2AA1F" w:rsidR="00A740E5" w:rsidRPr="00A740E5" w:rsidRDefault="00A740E5" w:rsidP="00A740E5">
      <w:pPr>
        <w:pStyle w:val="Title"/>
      </w:pPr>
    </w:p>
    <w:p w14:paraId="35841583" w14:textId="77777777" w:rsidR="00DB74BB" w:rsidRDefault="00E91767" w:rsidP="00DB74BB">
      <w:pPr>
        <w:pStyle w:val="Heading3"/>
      </w:pPr>
      <w:bookmarkStart w:id="79" w:name="_Toc160434218"/>
      <w:r>
        <w:t>Second Iteration</w:t>
      </w:r>
      <w:bookmarkEnd w:id="79"/>
    </w:p>
    <w:p w14:paraId="78F7756F" w14:textId="220CA759" w:rsidR="00DB74BB" w:rsidRDefault="00DB74BB" w:rsidP="00DB74BB">
      <w:r>
        <w:t>The second way to do this is by checking only the tiles around the player. This reduces the load on the cpu and makes the game O(1) for the number of tiles instead of O(n)</w:t>
      </w:r>
      <w:r w:rsidR="00692F2E">
        <w:t xml:space="preserve"> which is important for large levels.</w:t>
      </w:r>
    </w:p>
    <w:p w14:paraId="7EB2698A" w14:textId="77777777" w:rsidR="00692F2E" w:rsidRDefault="00692F2E" w:rsidP="00DB74BB"/>
    <w:p w14:paraId="03CD0C6E" w14:textId="273A0C52" w:rsidR="00893B32" w:rsidRPr="00893B32" w:rsidRDefault="00EF7840" w:rsidP="00052A75">
      <w:pPr>
        <w:pStyle w:val="Heading2"/>
        <w:rPr>
          <w:rFonts w:hint="eastAsia"/>
        </w:rPr>
      </w:pPr>
      <w:bookmarkStart w:id="80" w:name="_Toc160434219"/>
      <w:r>
        <w:t>Finding the direction the player is aiming</w:t>
      </w:r>
      <w:bookmarkEnd w:id="80"/>
    </w:p>
    <w:p w14:paraId="747C3BE6" w14:textId="5F0CDD92" w:rsidR="009444F6" w:rsidRDefault="009444F6" w:rsidP="00181D35">
      <w:r>
        <w:t xml:space="preserve">I will need to design two different functions for this since the controller player and the keyboard and mouse players use different </w:t>
      </w:r>
      <w:r w:rsidR="004F6EEB">
        <w:t>methods</w:t>
      </w:r>
      <w:r>
        <w:t xml:space="preserve"> of aiming.</w:t>
      </w:r>
    </w:p>
    <w:p w14:paraId="23B00922" w14:textId="77777777" w:rsidR="004F6EEB" w:rsidRDefault="004F6EEB" w:rsidP="00181D35"/>
    <w:p w14:paraId="119F5629" w14:textId="5D5249D9" w:rsidR="00893B32" w:rsidRDefault="00893B32" w:rsidP="00893B32">
      <w:pPr>
        <w:pStyle w:val="Heading3"/>
      </w:pPr>
      <w:bookmarkStart w:id="81" w:name="_Toc160434220"/>
      <w:r>
        <w:t>Keyboard</w:t>
      </w:r>
      <w:bookmarkEnd w:id="81"/>
    </w:p>
    <w:p w14:paraId="4997A41B" w14:textId="1D3834C2" w:rsidR="004F6EEB" w:rsidRDefault="004F6EEB" w:rsidP="00181D35">
      <w:r>
        <w:t xml:space="preserve">For the keyboard player I need to find the “offset” of the mouse from the player. Then I can divide this offset by the distance of the player from the cursor. This gives a normalised coordinate of where the player is aiming. This can be used to set the velocity of the bullets that the player shoots. </w:t>
      </w:r>
    </w:p>
    <w:p w14:paraId="002DC6B9" w14:textId="77777777" w:rsidR="0036628B" w:rsidRDefault="0036628B" w:rsidP="00181D35"/>
    <w:p w14:paraId="2D328510" w14:textId="355F9209" w:rsidR="0036628B" w:rsidRDefault="0036628B" w:rsidP="0036628B">
      <w:pPr>
        <w:pStyle w:val="Title"/>
      </w:pPr>
      <w:r>
        <w:t>def player_aiming_direction:</w:t>
      </w:r>
    </w:p>
    <w:p w14:paraId="3D0B9FBE" w14:textId="46BA050C" w:rsidR="0036628B" w:rsidRDefault="0036628B" w:rsidP="0036628B">
      <w:pPr>
        <w:pStyle w:val="Title"/>
      </w:pPr>
      <w:r>
        <w:tab/>
        <w:t>mouse_offset_x =mouse.position.x – player.position.x</w:t>
      </w:r>
    </w:p>
    <w:p w14:paraId="445DDA01" w14:textId="59840CCF" w:rsidR="0036628B" w:rsidRDefault="0036628B" w:rsidP="0036628B">
      <w:pPr>
        <w:pStyle w:val="Title"/>
      </w:pPr>
      <w:r>
        <w:tab/>
        <w:t>mouse_offset_y =mouse.position.y – player.position.y</w:t>
      </w:r>
    </w:p>
    <w:p w14:paraId="1581D127" w14:textId="707E816F" w:rsidR="0036628B" w:rsidRDefault="0036628B" w:rsidP="0036628B">
      <w:pPr>
        <w:pStyle w:val="Title"/>
      </w:pPr>
      <w:r>
        <w:tab/>
        <w:t>mouse_offset_dist = sqrt(mouse</w:t>
      </w:r>
      <w:r w:rsidR="006D68CB">
        <w:t>_offset_</w:t>
      </w:r>
      <w:r>
        <w:t>y ** 2 + m</w:t>
      </w:r>
      <w:r w:rsidR="006D68CB">
        <w:t>ouse_offset_y ** 2)</w:t>
      </w:r>
    </w:p>
    <w:p w14:paraId="34085667" w14:textId="77777777" w:rsidR="006D68CB" w:rsidRDefault="006D68CB" w:rsidP="006D68CB">
      <w:pPr>
        <w:pStyle w:val="Title"/>
      </w:pPr>
      <w:r>
        <w:tab/>
      </w:r>
    </w:p>
    <w:p w14:paraId="3DBDD66B" w14:textId="285A8761" w:rsidR="006D68CB" w:rsidRDefault="006D68CB" w:rsidP="006D68CB">
      <w:pPr>
        <w:pStyle w:val="Title"/>
        <w:ind w:firstLine="720"/>
      </w:pPr>
      <w:r>
        <w:t>aim_direction.x = mouse_offset_x / mouse_offset_dist</w:t>
      </w:r>
    </w:p>
    <w:p w14:paraId="51871AF7" w14:textId="162CA51B" w:rsidR="006D68CB" w:rsidRDefault="006D68CB" w:rsidP="006D68CB">
      <w:pPr>
        <w:pStyle w:val="Title"/>
      </w:pPr>
      <w:r>
        <w:tab/>
        <w:t>aim_direction.y = mouse_offset_y / mouse_offset_dist</w:t>
      </w:r>
    </w:p>
    <w:p w14:paraId="66E70C5F" w14:textId="7C5D74E6" w:rsidR="006D68CB" w:rsidRPr="006D68CB" w:rsidRDefault="006D68CB" w:rsidP="006D68CB">
      <w:pPr>
        <w:pStyle w:val="BodyText"/>
      </w:pPr>
      <w:r>
        <w:tab/>
      </w:r>
    </w:p>
    <w:p w14:paraId="174F52F1" w14:textId="4EF97960" w:rsidR="00893B32" w:rsidRDefault="00893B32" w:rsidP="00181D35"/>
    <w:p w14:paraId="50D53BF0" w14:textId="1F69553C" w:rsidR="00893B32" w:rsidRPr="00893B32" w:rsidRDefault="00893B32" w:rsidP="00893B32">
      <w:pPr>
        <w:pStyle w:val="Heading3"/>
      </w:pPr>
      <w:bookmarkStart w:id="82" w:name="_Toc160434221"/>
      <w:r>
        <w:t>Controller</w:t>
      </w:r>
      <w:bookmarkEnd w:id="82"/>
    </w:p>
    <w:p w14:paraId="1619887A" w14:textId="5BBE9893" w:rsidR="00893B32" w:rsidRDefault="004F6EEB" w:rsidP="00181D35">
      <w:r>
        <w:t>For the controller player</w:t>
      </w:r>
      <w:r w:rsidR="00893B32">
        <w:t xml:space="preserve"> I will use the right stick as the method of aiming.</w:t>
      </w:r>
      <w:r>
        <w:t xml:space="preserve"> </w:t>
      </w:r>
      <w:r w:rsidR="00893B32">
        <w:t>W</w:t>
      </w:r>
      <w:r>
        <w:t xml:space="preserve">e can use the fact that joysticks </w:t>
      </w:r>
      <w:r w:rsidR="00893B32">
        <w:t xml:space="preserve">in pygame </w:t>
      </w:r>
      <w:r>
        <w:t xml:space="preserve">give a value that ranges from -1 to 1 for the x and y coordinate. </w:t>
      </w:r>
    </w:p>
    <w:p w14:paraId="4C4FC253" w14:textId="77777777" w:rsidR="00E3377E" w:rsidRDefault="00E3377E" w:rsidP="00181D35"/>
    <w:p w14:paraId="7D61791D" w14:textId="437C641D" w:rsidR="009444F6" w:rsidRDefault="004F6EEB" w:rsidP="00181D35">
      <w:r>
        <w:t xml:space="preserve">I also need to </w:t>
      </w:r>
      <w:r w:rsidR="00E3606E">
        <w:t xml:space="preserve">account for joystick drift that I have talked about in earlier. I can do this by setting the aim direction to (0,0) if the joysticks are not pushed passed a threshold value. </w:t>
      </w:r>
    </w:p>
    <w:p w14:paraId="086D9B2C" w14:textId="1B8EADAE" w:rsidR="00893B32" w:rsidRDefault="00893B32" w:rsidP="00181D35"/>
    <w:p w14:paraId="7D00AC1E" w14:textId="63F9D4F6" w:rsidR="00893B32" w:rsidRDefault="00893B32" w:rsidP="00181D35">
      <w:r>
        <w:t>I also want the left joystick to act as a method of input for aiming when the player is not aiming with the right stick. I will do this in the same way as I did for the right stick.</w:t>
      </w:r>
    </w:p>
    <w:p w14:paraId="7B7240FB" w14:textId="77777777" w:rsidR="00893B32" w:rsidRDefault="00893B32" w:rsidP="00181D35"/>
    <w:p w14:paraId="05456D48" w14:textId="3F61DCFA" w:rsidR="00893B32" w:rsidRDefault="00893B32" w:rsidP="00181D35">
      <w:r>
        <w:t xml:space="preserve">When neither the left or right stick is being pressed the player will either shoot in the direction they last shot in or they will shoot in a random direction. For the first iteration I will use the random direction method. </w:t>
      </w:r>
    </w:p>
    <w:p w14:paraId="01B1E73B" w14:textId="5E6DA23B" w:rsidR="00893B32" w:rsidRDefault="00893B32" w:rsidP="00181D35">
      <w:r>
        <w:rPr>
          <w:noProof/>
        </w:rPr>
        <w:drawing>
          <wp:inline distT="0" distB="0" distL="0" distR="0" wp14:anchorId="2EF59161" wp14:editId="5F17BADC">
            <wp:extent cx="5257800" cy="2225755"/>
            <wp:effectExtent l="0" t="0" r="0" b="0"/>
            <wp:docPr id="1773565547" name="Picture 3" descr="A drawing of a video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65547" name="Picture 3" descr="A drawing of a video game controll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80079" cy="2235186"/>
                    </a:xfrm>
                    <a:prstGeom prst="rect">
                      <a:avLst/>
                    </a:prstGeom>
                  </pic:spPr>
                </pic:pic>
              </a:graphicData>
            </a:graphic>
          </wp:inline>
        </w:drawing>
      </w:r>
    </w:p>
    <w:p w14:paraId="3CF83121" w14:textId="77777777" w:rsidR="00E3377E" w:rsidRDefault="00E3377E" w:rsidP="00181D35"/>
    <w:p w14:paraId="3F40E9A5" w14:textId="27F5F1B8" w:rsidR="00E3377E" w:rsidRDefault="00E3377E" w:rsidP="00E3377E">
      <w:pPr>
        <w:pStyle w:val="Title"/>
      </w:pPr>
      <w:r>
        <w:t>def player_aim_direction:</w:t>
      </w:r>
    </w:p>
    <w:p w14:paraId="35B85BDE" w14:textId="2FF9B689" w:rsidR="00E3377E" w:rsidRDefault="00E3377E" w:rsidP="00E3377E">
      <w:pPr>
        <w:pStyle w:val="Title"/>
      </w:pPr>
      <w:r>
        <w:tab/>
      </w:r>
      <w:r w:rsidR="00AE2CE1">
        <w:t>right_</w:t>
      </w:r>
      <w:r>
        <w:t>x_offset= controller.right_joystick.position.x</w:t>
      </w:r>
    </w:p>
    <w:p w14:paraId="3D8A7FF7" w14:textId="19DC6670" w:rsidR="00E3377E" w:rsidRDefault="00E3377E" w:rsidP="00E3377E">
      <w:pPr>
        <w:pStyle w:val="Title"/>
      </w:pPr>
      <w:r>
        <w:tab/>
      </w:r>
      <w:r w:rsidR="00AE2CE1">
        <w:t>right_</w:t>
      </w:r>
      <w:r>
        <w:t>y_offset= controller.right_joystick.position.y</w:t>
      </w:r>
    </w:p>
    <w:p w14:paraId="195EE95F" w14:textId="63065C72" w:rsidR="00E3377E" w:rsidRDefault="00AE2CE1" w:rsidP="00AE2CE1">
      <w:pPr>
        <w:pStyle w:val="Title"/>
        <w:ind w:left="720"/>
      </w:pPr>
      <w:r>
        <w:t>right_</w:t>
      </w:r>
      <w:r w:rsidR="00E3377E">
        <w:t>distance = sqrt(</w:t>
      </w:r>
      <w:r>
        <w:t>right_</w:t>
      </w:r>
      <w:r w:rsidR="00E3377E">
        <w:t>x_offset**2 +</w:t>
      </w:r>
      <w:r>
        <w:t xml:space="preserve"> right_</w:t>
      </w:r>
      <w:r w:rsidR="00E3377E">
        <w:t>y_offset**2)</w:t>
      </w:r>
    </w:p>
    <w:p w14:paraId="5207134B" w14:textId="77777777" w:rsidR="00AE2CE1" w:rsidRDefault="00AE2CE1" w:rsidP="00AE2CE1">
      <w:pPr>
        <w:pStyle w:val="BodyText"/>
      </w:pPr>
    </w:p>
    <w:p w14:paraId="57393C59" w14:textId="35C761D3" w:rsidR="00AE2CE1" w:rsidRDefault="00AE2CE1" w:rsidP="00AE2CE1">
      <w:pPr>
        <w:pStyle w:val="Title"/>
      </w:pPr>
      <w:r>
        <w:tab/>
        <w:t>left_x_offset=controller.left_joystick.position.x</w:t>
      </w:r>
    </w:p>
    <w:p w14:paraId="694435A1" w14:textId="78CA5CE4" w:rsidR="00AE2CE1" w:rsidRDefault="00AE2CE1" w:rsidP="00AE2CE1">
      <w:pPr>
        <w:pStyle w:val="Title"/>
        <w:ind w:firstLine="720"/>
      </w:pPr>
      <w:r>
        <w:t>left_x_offset=controller.left_joystick.position.x</w:t>
      </w:r>
    </w:p>
    <w:p w14:paraId="6A1BAC1D" w14:textId="3B352320" w:rsidR="00AE2CE1" w:rsidRDefault="00AE2CE1" w:rsidP="00AE2CE1">
      <w:pPr>
        <w:pStyle w:val="Title"/>
        <w:ind w:left="720"/>
      </w:pPr>
      <w:r>
        <w:t>left_distance = sqrt(left_x_offset**2 + left_y_offset**2)</w:t>
      </w:r>
    </w:p>
    <w:p w14:paraId="2C8E4C8E" w14:textId="77777777" w:rsidR="00AE2CE1" w:rsidRPr="00AE2CE1" w:rsidRDefault="00AE2CE1" w:rsidP="00AE2CE1">
      <w:pPr>
        <w:pStyle w:val="BodyText"/>
      </w:pPr>
    </w:p>
    <w:p w14:paraId="5769918C" w14:textId="07DE41AE" w:rsidR="00E3377E" w:rsidRDefault="00E3377E" w:rsidP="00E3377E">
      <w:pPr>
        <w:pStyle w:val="Title"/>
      </w:pPr>
      <w:r>
        <w:tab/>
        <w:t xml:space="preserve">if </w:t>
      </w:r>
      <w:r w:rsidR="00AE2CE1">
        <w:t>right_d</w:t>
      </w:r>
      <w:r>
        <w:t xml:space="preserve">istance </w:t>
      </w:r>
      <w:r w:rsidR="00AE2CE1">
        <w:t>&gt; 0.1:</w:t>
      </w:r>
    </w:p>
    <w:p w14:paraId="32081288" w14:textId="65D72674" w:rsidR="00AE2CE1" w:rsidRDefault="00AE2CE1" w:rsidP="00AE2CE1">
      <w:pPr>
        <w:pStyle w:val="Title"/>
      </w:pPr>
      <w:r>
        <w:tab/>
      </w:r>
      <w:r>
        <w:tab/>
        <w:t xml:space="preserve">aim_direction.x = </w:t>
      </w:r>
      <w:r w:rsidR="004B6CB6">
        <w:t>right_</w:t>
      </w:r>
      <w:r>
        <w:t>x_offset</w:t>
      </w:r>
    </w:p>
    <w:p w14:paraId="401C47C9" w14:textId="36022E96" w:rsidR="00AE2CE1" w:rsidRDefault="00AE2CE1" w:rsidP="00AE2CE1">
      <w:pPr>
        <w:pStyle w:val="Title"/>
      </w:pPr>
      <w:r>
        <w:tab/>
      </w:r>
      <w:r>
        <w:tab/>
        <w:t xml:space="preserve">aim_direction.y = </w:t>
      </w:r>
      <w:r w:rsidR="004B6CB6">
        <w:t>right_</w:t>
      </w:r>
      <w:r>
        <w:t>y_offset</w:t>
      </w:r>
    </w:p>
    <w:p w14:paraId="0B42392B" w14:textId="09665D6A" w:rsidR="00AE2CE1" w:rsidRDefault="00AE2CE1" w:rsidP="00AE2CE1">
      <w:pPr>
        <w:pStyle w:val="Title"/>
      </w:pPr>
      <w:r>
        <w:tab/>
        <w:t>elif left distance &gt; 0.1:</w:t>
      </w:r>
    </w:p>
    <w:p w14:paraId="0CB19915" w14:textId="695387A6" w:rsidR="00AE2CE1" w:rsidRDefault="00AE2CE1" w:rsidP="004B6CB6">
      <w:pPr>
        <w:pStyle w:val="Title"/>
      </w:pPr>
      <w:r>
        <w:tab/>
      </w:r>
      <w:r>
        <w:tab/>
      </w:r>
      <w:r w:rsidR="004B6CB6">
        <w:t>aim_direction.x = left_x_offset</w:t>
      </w:r>
    </w:p>
    <w:p w14:paraId="289FE2BC" w14:textId="1ABE2E0B" w:rsidR="004B6CB6" w:rsidRDefault="004B6CB6" w:rsidP="004B6CB6">
      <w:pPr>
        <w:pStyle w:val="Title"/>
      </w:pPr>
      <w:r>
        <w:tab/>
      </w:r>
      <w:r>
        <w:tab/>
        <w:t>aim_direction.y = left_y_offset</w:t>
      </w:r>
    </w:p>
    <w:p w14:paraId="4929CE42" w14:textId="78010A4C" w:rsidR="004B6CB6" w:rsidRDefault="004B6CB6" w:rsidP="004B6CB6">
      <w:pPr>
        <w:pStyle w:val="Title"/>
      </w:pPr>
      <w:r>
        <w:lastRenderedPageBreak/>
        <w:tab/>
        <w:t>else:</w:t>
      </w:r>
    </w:p>
    <w:p w14:paraId="03A7FD01" w14:textId="142727A8" w:rsidR="004B6CB6" w:rsidRDefault="004B6CB6" w:rsidP="004B6CB6">
      <w:pPr>
        <w:pStyle w:val="Title"/>
      </w:pPr>
      <w:r>
        <w:tab/>
      </w:r>
      <w:r>
        <w:tab/>
        <w:t xml:space="preserve">aim_direction.x = </w:t>
      </w:r>
      <w:r w:rsidR="00763EB0">
        <w:t>2*random.random()-1</w:t>
      </w:r>
    </w:p>
    <w:p w14:paraId="53F4E49A" w14:textId="1A9BD9CF" w:rsidR="004B6CB6" w:rsidRPr="004B6CB6" w:rsidRDefault="004B6CB6" w:rsidP="00763EB0">
      <w:pPr>
        <w:pStyle w:val="Title"/>
      </w:pPr>
      <w:r>
        <w:tab/>
      </w:r>
      <w:r>
        <w:tab/>
        <w:t xml:space="preserve">aim_direction.y = </w:t>
      </w:r>
      <w:r w:rsidR="00763EB0">
        <w:t>2*random.random()-1</w:t>
      </w:r>
    </w:p>
    <w:p w14:paraId="0042F149" w14:textId="6232D26F" w:rsidR="00AE2CE1" w:rsidRPr="00AE2CE1" w:rsidRDefault="00AE2CE1" w:rsidP="00AE2CE1">
      <w:pPr>
        <w:pStyle w:val="BodyText"/>
      </w:pPr>
      <w:r>
        <w:tab/>
      </w:r>
      <w:r>
        <w:tab/>
      </w:r>
    </w:p>
    <w:p w14:paraId="74DD2B3E" w14:textId="60CC1F65" w:rsidR="00AE2CE1" w:rsidRPr="00AE2CE1" w:rsidRDefault="00AE2CE1" w:rsidP="00AE2CE1">
      <w:pPr>
        <w:pStyle w:val="Title"/>
      </w:pPr>
      <w:r>
        <w:tab/>
      </w:r>
    </w:p>
    <w:p w14:paraId="37BE4A4A" w14:textId="44BD2BFE" w:rsidR="00AE2CE1" w:rsidRPr="00AE2CE1" w:rsidRDefault="00AE2CE1" w:rsidP="00AE2CE1">
      <w:pPr>
        <w:pStyle w:val="Title"/>
      </w:pPr>
      <w:r>
        <w:tab/>
      </w:r>
      <w:r>
        <w:tab/>
      </w:r>
    </w:p>
    <w:p w14:paraId="44747C5E" w14:textId="58D2B922" w:rsidR="00893B32" w:rsidRDefault="00893B32" w:rsidP="00181D35"/>
    <w:p w14:paraId="33B64E26" w14:textId="1DA3D780" w:rsidR="009444F6" w:rsidRDefault="009444F6" w:rsidP="009444F6">
      <w:pPr>
        <w:pStyle w:val="Heading2"/>
        <w:rPr>
          <w:rFonts w:hint="eastAsia"/>
        </w:rPr>
      </w:pPr>
      <w:bookmarkStart w:id="83" w:name="_Toc160434222"/>
      <w:r>
        <w:t>Displaying the direction the player is aiming</w:t>
      </w:r>
      <w:bookmarkEnd w:id="83"/>
    </w:p>
    <w:p w14:paraId="26CC65F8" w14:textId="22B1F0C5" w:rsidR="00F57B53" w:rsidRDefault="00F57B53" w:rsidP="00F57B53">
      <w:r>
        <w:t>I will only need to display the direction the player is aiming if the player is using a controller as the keyboard players have the cursor to indicate where thir bullets will go.</w:t>
      </w:r>
    </w:p>
    <w:p w14:paraId="6B0E0DAA" w14:textId="77777777" w:rsidR="00F57B53" w:rsidRDefault="00F57B53" w:rsidP="00F57B53"/>
    <w:p w14:paraId="4C0B3869" w14:textId="2185A6FE" w:rsidR="00F57B53" w:rsidRDefault="00F57B53" w:rsidP="00F57B53">
      <w:r>
        <w:t xml:space="preserve">With the controller players I will use a simple circle (maybe the same colour as the player) to indicate where they will shoot. Their will only be an indicator if the player is aiming with the right joystick. The indicator will be a circle that is drawn relative to the player that is aiming. The position relative to the player will be based of the position of the right joystick. </w:t>
      </w:r>
    </w:p>
    <w:p w14:paraId="2E3568BD" w14:textId="77777777" w:rsidR="000E7E4D" w:rsidRDefault="000E7E4D" w:rsidP="00F57B53">
      <w:pPr>
        <w:pStyle w:val="Title"/>
      </w:pPr>
    </w:p>
    <w:p w14:paraId="7261893A" w14:textId="2F42BC0F" w:rsidR="005B684E" w:rsidRDefault="005B684E" w:rsidP="00F57B53">
      <w:pPr>
        <w:pStyle w:val="Title"/>
      </w:pPr>
      <w:r>
        <w:t>#a method within the player class to draw aiming #indicator</w:t>
      </w:r>
    </w:p>
    <w:p w14:paraId="5D741FA3" w14:textId="09FF3C38" w:rsidR="00F57B53" w:rsidRDefault="00F57B53" w:rsidP="00F57B53">
      <w:pPr>
        <w:pStyle w:val="Title"/>
      </w:pPr>
      <w:r>
        <w:t xml:space="preserve">def </w:t>
      </w:r>
      <w:r w:rsidR="00C46283">
        <w:t>draw_</w:t>
      </w:r>
      <w:r>
        <w:t>aiming_indicator():</w:t>
      </w:r>
    </w:p>
    <w:p w14:paraId="34B41E3B" w14:textId="681649FF" w:rsidR="00F57B53" w:rsidRDefault="00F57B53" w:rsidP="00F57B53">
      <w:pPr>
        <w:pStyle w:val="Title"/>
      </w:pPr>
      <w:r>
        <w:tab/>
        <w:t>offset_x = get_joystick().x</w:t>
      </w:r>
      <w:r w:rsidR="005B684E">
        <w:t xml:space="preserve"> * INDICATOR_DISTANCE</w:t>
      </w:r>
    </w:p>
    <w:p w14:paraId="7B87AD83" w14:textId="152E5471" w:rsidR="00F57B53" w:rsidRDefault="00F57B53" w:rsidP="00F57B53">
      <w:pPr>
        <w:pStyle w:val="Title"/>
      </w:pPr>
      <w:r>
        <w:tab/>
        <w:t>offset</w:t>
      </w:r>
      <w:r w:rsidR="005B684E">
        <w:t xml:space="preserve"> = get_joystick().y * INDICATOR_DISTANCE</w:t>
      </w:r>
    </w:p>
    <w:p w14:paraId="1B96C859" w14:textId="4BAD5516" w:rsidR="005B684E" w:rsidRDefault="005B684E" w:rsidP="005B684E">
      <w:pPr>
        <w:pStyle w:val="Title"/>
      </w:pPr>
      <w:r>
        <w:tab/>
        <w:t>draw_circle(offset_x + player.x,offset_y + player.y)</w:t>
      </w:r>
    </w:p>
    <w:p w14:paraId="68BDE71E" w14:textId="77777777" w:rsidR="00052A75" w:rsidRDefault="00052A75" w:rsidP="00052A75">
      <w:pPr>
        <w:pStyle w:val="BodyText"/>
      </w:pPr>
    </w:p>
    <w:p w14:paraId="52755E6B" w14:textId="40DDFB78" w:rsidR="00052A75" w:rsidRDefault="00052A75" w:rsidP="00052A75">
      <w:pPr>
        <w:pStyle w:val="Heading2"/>
        <w:rPr>
          <w:rFonts w:hint="eastAsia"/>
        </w:rPr>
      </w:pPr>
      <w:bookmarkStart w:id="84" w:name="_Toc160434223"/>
      <w:r>
        <w:t>Shooting</w:t>
      </w:r>
      <w:bookmarkEnd w:id="84"/>
    </w:p>
    <w:p w14:paraId="7326C4DD" w14:textId="2192BF12" w:rsidR="00DF1E2E" w:rsidRDefault="00DF1E2E" w:rsidP="00DF1E2E">
      <w:r>
        <w:t xml:space="preserve">To shoot the </w:t>
      </w:r>
      <w:r w:rsidR="002B6B1A">
        <w:t>program is a method within player</w:t>
      </w:r>
      <w:r>
        <w:t xml:space="preserve"> creates a new Bullet </w:t>
      </w:r>
      <w:r w:rsidR="007E6236">
        <w:t>object</w:t>
      </w:r>
      <w:r>
        <w:t xml:space="preserve"> and sets its velocity to be</w:t>
      </w:r>
      <w:r w:rsidR="007E6236">
        <w:t xml:space="preserve"> the aim_direction multiplied by a speed.</w:t>
      </w:r>
      <w:r w:rsidR="002B6B1A">
        <w:t xml:space="preserve"> The bullet object is added to the games bullet sprite group</w:t>
      </w:r>
      <w:r w:rsidR="007E6236">
        <w:t xml:space="preserve"> Here is psuedo code of the function. </w:t>
      </w:r>
    </w:p>
    <w:p w14:paraId="1B40463D" w14:textId="77777777" w:rsidR="007E6236" w:rsidRDefault="007E6236" w:rsidP="00DF1E2E"/>
    <w:p w14:paraId="44E3BBB6" w14:textId="6E837257" w:rsidR="007E6236" w:rsidRDefault="007E6236" w:rsidP="007E6236">
      <w:pPr>
        <w:pStyle w:val="Title"/>
      </w:pPr>
      <w:r>
        <w:t>def shoot:</w:t>
      </w:r>
    </w:p>
    <w:p w14:paraId="76581957" w14:textId="00412446" w:rsidR="007E6236" w:rsidRDefault="007E6236" w:rsidP="002B6B1A">
      <w:pPr>
        <w:pStyle w:val="Title"/>
      </w:pPr>
      <w:r>
        <w:tab/>
        <w:t>bullet = Bullet(</w:t>
      </w:r>
      <w:r w:rsidR="002B6B1A">
        <w:t>(position.x, position.y), aim_direction.x * bullet_speed, aim_direction * bullet_speed</w:t>
      </w:r>
      <w:r>
        <w:t>)</w:t>
      </w:r>
      <w:r w:rsidR="007E299D">
        <w:t xml:space="preserve"> #Bullet(position, velocity)</w:t>
      </w:r>
    </w:p>
    <w:p w14:paraId="5E23350C" w14:textId="386B7A69" w:rsidR="002B6B1A" w:rsidRPr="002B6B1A" w:rsidRDefault="002B6B1A" w:rsidP="002B6B1A">
      <w:pPr>
        <w:pStyle w:val="Title"/>
      </w:pPr>
      <w:r>
        <w:tab/>
        <w:t>game.bullets.add(bullet)</w:t>
      </w:r>
    </w:p>
    <w:p w14:paraId="20CF6DBF" w14:textId="31B63AB0" w:rsidR="00052A75" w:rsidRDefault="00052A75" w:rsidP="00052A75">
      <w:pPr>
        <w:pStyle w:val="Heading2"/>
        <w:rPr>
          <w:rFonts w:hint="eastAsia"/>
        </w:rPr>
      </w:pPr>
      <w:bookmarkStart w:id="85" w:name="_Toc160434224"/>
      <w:r>
        <w:lastRenderedPageBreak/>
        <w:t>Loading in the next level</w:t>
      </w:r>
      <w:bookmarkEnd w:id="85"/>
    </w:p>
    <w:p w14:paraId="692C17E4" w14:textId="1825463E" w:rsidR="00332C10" w:rsidRDefault="00332C10" w:rsidP="00332C10">
      <w:r>
        <w:t xml:space="preserve">First the level counter is incremented and the current level is set using the level counter as the index for the level to load. Next all of the bullets and weapons are killed. The players spawned attribute is set to false and the holding attribute is set to </w:t>
      </w:r>
      <w:r w:rsidR="00A15FAF">
        <w:t>n</w:t>
      </w:r>
      <w:r>
        <w:t>one/null. The spawned attribute for all player spawners is set to false and the spawn</w:t>
      </w:r>
      <w:r w:rsidR="00A76B38">
        <w:t>_pl</w:t>
      </w:r>
      <w:r>
        <w:t>ayers method is run</w:t>
      </w:r>
      <w:r w:rsidR="00A76B38">
        <w:t>.</w:t>
      </w:r>
      <w:r w:rsidR="002B6B1A">
        <w:t xml:space="preserve"> </w:t>
      </w:r>
    </w:p>
    <w:p w14:paraId="7EFAA92E" w14:textId="57040B61" w:rsidR="00295DA1" w:rsidRDefault="002B6B1A" w:rsidP="00295DA1">
      <w:pPr>
        <w:pStyle w:val="Title"/>
      </w:pPr>
      <w:r>
        <w:t>def next_level():</w:t>
      </w:r>
    </w:p>
    <w:p w14:paraId="7FC948CF" w14:textId="77777777" w:rsidR="00295DA1" w:rsidRDefault="00295DA1" w:rsidP="00295DA1">
      <w:pPr>
        <w:pStyle w:val="Title"/>
      </w:pPr>
      <w:r>
        <w:t>for player in players:</w:t>
      </w:r>
    </w:p>
    <w:p w14:paraId="67FB1F2A" w14:textId="77777777" w:rsidR="00295DA1" w:rsidRDefault="00295DA1" w:rsidP="00295DA1">
      <w:pPr>
        <w:pStyle w:val="Title"/>
      </w:pPr>
      <w:r>
        <w:tab/>
      </w:r>
      <w:r>
        <w:tab/>
        <w:t>player.spawned = false</w:t>
      </w:r>
    </w:p>
    <w:p w14:paraId="27E772BD" w14:textId="77777777" w:rsidR="00295DA1" w:rsidRDefault="00295DA1" w:rsidP="00295DA1">
      <w:pPr>
        <w:pStyle w:val="Title"/>
      </w:pPr>
      <w:r>
        <w:tab/>
        <w:t>for bullet in bullets:</w:t>
      </w:r>
    </w:p>
    <w:p w14:paraId="75298663" w14:textId="77777777" w:rsidR="00295DA1" w:rsidRDefault="00295DA1" w:rsidP="00295DA1">
      <w:pPr>
        <w:pStyle w:val="Title"/>
      </w:pPr>
      <w:r>
        <w:tab/>
      </w:r>
      <w:r>
        <w:tab/>
        <w:t>bullet.kill()</w:t>
      </w:r>
    </w:p>
    <w:p w14:paraId="551579FA" w14:textId="228FC777" w:rsidR="00295DA1" w:rsidRDefault="00295DA1" w:rsidP="00295DA1">
      <w:pPr>
        <w:pStyle w:val="Title"/>
      </w:pPr>
      <w:r>
        <w:tab/>
        <w:t>for weapon in weapons:</w:t>
      </w:r>
    </w:p>
    <w:p w14:paraId="37B6EDB0" w14:textId="7F00BCD5" w:rsidR="00295DA1" w:rsidRPr="00295DA1" w:rsidRDefault="00295DA1" w:rsidP="00295DA1">
      <w:pPr>
        <w:pStyle w:val="Title"/>
      </w:pPr>
      <w:r>
        <w:tab/>
      </w:r>
      <w:r>
        <w:tab/>
        <w:t>weapon.kill()</w:t>
      </w:r>
    </w:p>
    <w:p w14:paraId="0D69E580" w14:textId="2201D863" w:rsidR="002B6B1A" w:rsidRDefault="002B6B1A" w:rsidP="002B6B1A">
      <w:pPr>
        <w:pStyle w:val="Title"/>
      </w:pPr>
      <w:r>
        <w:tab/>
        <w:t>current_level_counter += 1</w:t>
      </w:r>
    </w:p>
    <w:p w14:paraId="434028B1" w14:textId="0742EDCF" w:rsidR="00332C10" w:rsidRDefault="002B6B1A" w:rsidP="00A76B38">
      <w:pPr>
        <w:pStyle w:val="Title"/>
      </w:pPr>
      <w:r>
        <w:tab/>
        <w:t>current_level = levels[current_level_counter]</w:t>
      </w:r>
    </w:p>
    <w:p w14:paraId="4F7917F8" w14:textId="77777777" w:rsidR="00332C10" w:rsidRDefault="00332C10" w:rsidP="00332C10">
      <w:pPr>
        <w:pStyle w:val="Heading2"/>
        <w:rPr>
          <w:rFonts w:hint="eastAsia"/>
        </w:rPr>
      </w:pPr>
      <w:bookmarkStart w:id="86" w:name="_Toc160434225"/>
      <w:r>
        <w:t>Spawning players</w:t>
      </w:r>
      <w:bookmarkEnd w:id="86"/>
    </w:p>
    <w:p w14:paraId="153D2BBE" w14:textId="322263EB" w:rsidR="00071691" w:rsidRDefault="00332C10" w:rsidP="00332C10">
      <w:r>
        <w:t xml:space="preserve">This iterates through every </w:t>
      </w:r>
      <w:r w:rsidR="00A15FAF">
        <w:t>P</w:t>
      </w:r>
      <w:r>
        <w:t xml:space="preserve">layer in the </w:t>
      </w:r>
      <w:r w:rsidR="00B72258">
        <w:t>players sprite group and</w:t>
      </w:r>
      <w:r w:rsidR="00A15FAF">
        <w:t xml:space="preserve"> checks if the players spawned attribute is true</w:t>
      </w:r>
      <w:r w:rsidR="00B72258">
        <w:t>. If false</w:t>
      </w:r>
      <w:r w:rsidR="00A15FAF">
        <w:t xml:space="preserve"> the algorithm spawns the player on one of the player spawners that has not been used.</w:t>
      </w:r>
      <w:r w:rsidR="00B72258">
        <w:t xml:space="preserve"> This will be a method within the Game object.</w:t>
      </w:r>
    </w:p>
    <w:p w14:paraId="3AFF931A" w14:textId="77777777" w:rsidR="00B72258" w:rsidRDefault="00B72258" w:rsidP="00332C10"/>
    <w:p w14:paraId="18CD31D2" w14:textId="29C65455" w:rsidR="00B72258" w:rsidRDefault="00B72258" w:rsidP="00332C10">
      <w:r>
        <w:t xml:space="preserve">To spawn the players the Player object will be moved to the correct position by changing the </w:t>
      </w:r>
      <w:r w:rsidR="00595057">
        <w:t>position</w:t>
      </w:r>
      <w:r>
        <w:t xml:space="preserve"> coordinates to be the same as </w:t>
      </w:r>
      <w:r w:rsidR="00595057">
        <w:t>the spawners coordinates.</w:t>
      </w:r>
    </w:p>
    <w:p w14:paraId="1B8E170A" w14:textId="0F201054" w:rsidR="00A76B38" w:rsidRDefault="00A76B38" w:rsidP="00A76B38">
      <w:pPr>
        <w:pStyle w:val="Title"/>
      </w:pPr>
      <w:r>
        <w:t>def spawn_players():</w:t>
      </w:r>
    </w:p>
    <w:p w14:paraId="2ED086FC" w14:textId="42829D15" w:rsidR="00A76B38" w:rsidRDefault="00A76B38" w:rsidP="00A76B38">
      <w:pPr>
        <w:pStyle w:val="Title"/>
      </w:pPr>
      <w:r>
        <w:tab/>
        <w:t>for player in players:</w:t>
      </w:r>
    </w:p>
    <w:p w14:paraId="060B4EBB" w14:textId="31F35B94" w:rsidR="00A76B38" w:rsidRDefault="00A76B38" w:rsidP="00A76B38">
      <w:pPr>
        <w:pStyle w:val="Title"/>
      </w:pPr>
      <w:r>
        <w:tab/>
      </w:r>
      <w:r>
        <w:tab/>
        <w:t>for spawner in current_level.spawners:</w:t>
      </w:r>
    </w:p>
    <w:p w14:paraId="6D57B5F3" w14:textId="22E7C5E7" w:rsidR="00A76B38" w:rsidRDefault="00A76B38" w:rsidP="00A76B38">
      <w:pPr>
        <w:pStyle w:val="Title"/>
      </w:pPr>
      <w:r>
        <w:tab/>
      </w:r>
      <w:r>
        <w:tab/>
      </w:r>
      <w:r>
        <w:tab/>
        <w:t>if spawner.used == false and player.spawned == false:</w:t>
      </w:r>
    </w:p>
    <w:p w14:paraId="04914244" w14:textId="5A9467E0" w:rsidR="00A76B38" w:rsidRDefault="00A76B38" w:rsidP="00A76B38">
      <w:pPr>
        <w:pStyle w:val="Title"/>
      </w:pPr>
      <w:r>
        <w:tab/>
      </w:r>
      <w:r>
        <w:tab/>
      </w:r>
      <w:r>
        <w:tab/>
      </w:r>
      <w:r>
        <w:tab/>
        <w:t>player.position = spawner.position</w:t>
      </w:r>
    </w:p>
    <w:p w14:paraId="67440390" w14:textId="67347CB5" w:rsidR="00A76B38" w:rsidRDefault="00A76B38" w:rsidP="00A76B38">
      <w:pPr>
        <w:pStyle w:val="Title"/>
      </w:pPr>
      <w:r>
        <w:tab/>
      </w:r>
      <w:r>
        <w:tab/>
      </w:r>
      <w:r>
        <w:tab/>
      </w:r>
      <w:r>
        <w:tab/>
        <w:t>player.spawned = true</w:t>
      </w:r>
    </w:p>
    <w:p w14:paraId="54D7A782" w14:textId="1A00A064" w:rsidR="00A76B38" w:rsidRDefault="00A76B38" w:rsidP="00A76B38">
      <w:pPr>
        <w:pStyle w:val="Title"/>
      </w:pPr>
      <w:r>
        <w:tab/>
      </w:r>
      <w:r>
        <w:tab/>
      </w:r>
      <w:r>
        <w:tab/>
      </w:r>
      <w:r>
        <w:tab/>
        <w:t>spawner.used = true</w:t>
      </w:r>
    </w:p>
    <w:p w14:paraId="61CC7121" w14:textId="77777777" w:rsidR="00A76B38" w:rsidRPr="00A76B38" w:rsidRDefault="00A76B38" w:rsidP="00A76B38">
      <w:pPr>
        <w:pStyle w:val="BodyText"/>
      </w:pPr>
    </w:p>
    <w:p w14:paraId="72FCA5AD" w14:textId="77777777" w:rsidR="00B72258" w:rsidRPr="00052A75" w:rsidRDefault="00B72258" w:rsidP="00332C10"/>
    <w:p w14:paraId="332E19D2" w14:textId="77777777" w:rsidR="002A70E5" w:rsidRDefault="00000000" w:rsidP="00244942">
      <w:pPr>
        <w:pStyle w:val="Heading2"/>
        <w:rPr>
          <w:rFonts w:hint="eastAsia"/>
        </w:rPr>
      </w:pPr>
      <w:bookmarkStart w:id="87" w:name="_Toc160434226"/>
      <w:r>
        <w:t>Permanent Storage</w:t>
      </w:r>
      <w:bookmarkEnd w:id="87"/>
    </w:p>
    <w:p w14:paraId="0AA1597F" w14:textId="6E709B1B" w:rsidR="002A70E5" w:rsidRDefault="00000000" w:rsidP="00244942">
      <w:r>
        <w:t>My game will have very little permanent storage as the project does not need to store much information however players are able to edit the level file</w:t>
      </w:r>
      <w:r w:rsidR="00D0204D">
        <w:t>s</w:t>
      </w:r>
      <w:r>
        <w:t xml:space="preserve"> to add their own levels or to remove levels. This file is not changed by the game </w:t>
      </w:r>
      <w:r>
        <w:lastRenderedPageBreak/>
        <w:t xml:space="preserve">but is read by the game for </w:t>
      </w:r>
      <w:r w:rsidR="00D0204D">
        <w:t>creating the tiles sprite groups</w:t>
      </w:r>
      <w:r>
        <w:t>. One feature that I could implement is a scoreboard system that stores the best scores that players get in the single player mode in a simple text file.</w:t>
      </w:r>
      <w:r w:rsidR="00D0204D">
        <w:t xml:space="preserve"> Overall the permentant storage for the game is very small. </w:t>
      </w:r>
    </w:p>
    <w:p w14:paraId="6AF30632" w14:textId="77777777" w:rsidR="002A70E5" w:rsidRDefault="002A70E5">
      <w:pPr>
        <w:pStyle w:val="Standard"/>
      </w:pPr>
    </w:p>
    <w:p w14:paraId="57D8026A" w14:textId="455E2B79" w:rsidR="002A70E5" w:rsidRDefault="00000000" w:rsidP="00A91DD0">
      <w:pPr>
        <w:pStyle w:val="Heading2"/>
        <w:rPr>
          <w:rFonts w:hint="eastAsia"/>
        </w:rPr>
      </w:pPr>
      <w:bookmarkStart w:id="88" w:name="_Toc160434227"/>
      <w:r>
        <w:t>Method of distribution</w:t>
      </w:r>
      <w:bookmarkEnd w:id="88"/>
    </w:p>
    <w:p w14:paraId="14E18A5B" w14:textId="1FB5D822" w:rsidR="002A70E5" w:rsidRDefault="00000000" w:rsidP="00244942">
      <w:r>
        <w:t>I plan to use PyInstaller to create an executable. Also for users of different operating systems they will be able to run the game as long as they install python. I will also create a python package which means if someone wants to install the game they will not need to install all the prerequisites such as pygame.</w:t>
      </w:r>
    </w:p>
    <w:p w14:paraId="2B85837A" w14:textId="77777777" w:rsidR="002A70E5" w:rsidRDefault="00000000" w:rsidP="00244942">
      <w:pPr>
        <w:pStyle w:val="Heading2"/>
        <w:rPr>
          <w:rFonts w:hint="eastAsia"/>
        </w:rPr>
      </w:pPr>
      <w:bookmarkStart w:id="89" w:name="_Toc160434228"/>
      <w:r>
        <w:t>Deciding between aggregation and composition</w:t>
      </w:r>
      <w:bookmarkEnd w:id="89"/>
    </w:p>
    <w:p w14:paraId="465A56C7" w14:textId="19878501" w:rsidR="00A91DD0" w:rsidRDefault="00A91DD0" w:rsidP="00A91DD0">
      <w:r>
        <w:t xml:space="preserve">Much of my program will use composition. This is where an object only exists within another object. An example of this is the Levels objects that are initialised within the Game object. Composition allows for encapsulation of the functionality of the contained objects within the container. This keeps the code clean and clear. </w:t>
      </w:r>
      <w:r w:rsidR="007041D5">
        <w:t xml:space="preserve">Also the composition implies ownership which is true of the classes within my program. The Players, Levels, Weapons and Bullets are all owned by the Game object. </w:t>
      </w:r>
    </w:p>
    <w:p w14:paraId="0944E579" w14:textId="0B746F10" w:rsidR="00E55048" w:rsidRDefault="000541DD" w:rsidP="00E55048">
      <w:pPr>
        <w:pStyle w:val="Heading2"/>
        <w:rPr>
          <w:rFonts w:hint="eastAsia"/>
        </w:rPr>
      </w:pPr>
      <w:bookmarkStart w:id="90" w:name="_Toc160434229"/>
      <w:r>
        <w:t>L</w:t>
      </w:r>
      <w:r w:rsidR="00E55048">
        <w:t>ocal and global variables</w:t>
      </w:r>
      <w:bookmarkEnd w:id="90"/>
    </w:p>
    <w:p w14:paraId="59827F08" w14:textId="1850FED9" w:rsidR="00E55048" w:rsidRPr="00E55048" w:rsidRDefault="00E55048" w:rsidP="00E55048">
      <w:r>
        <w:t xml:space="preserve">Throughout the program I will be using local variables. This is because it provides encapsulation to the code which means readability and cleanliness to the code. When variables need to be used by an object that is initialised within another variables will be passed by reference into the program. Only for functions (that return values) will I pass by value. </w:t>
      </w:r>
    </w:p>
    <w:p w14:paraId="5125A96B" w14:textId="2B2534A9" w:rsidR="002A70E5" w:rsidRDefault="00E63938" w:rsidP="00E63938">
      <w:pPr>
        <w:pStyle w:val="Heading2"/>
        <w:rPr>
          <w:rFonts w:hint="eastAsia"/>
        </w:rPr>
      </w:pPr>
      <w:bookmarkStart w:id="91" w:name="_Toc160434230"/>
      <w:r>
        <w:t>Validation</w:t>
      </w:r>
      <w:bookmarkEnd w:id="91"/>
    </w:p>
    <w:p w14:paraId="529A1CC5" w14:textId="22FC81E2" w:rsidR="00E63938" w:rsidRDefault="00E63938" w:rsidP="00E63938">
      <w:r>
        <w:t>Inputs should be validated to ensure the correct data is being inputted. These are the types of data that can be input:</w:t>
      </w:r>
    </w:p>
    <w:p w14:paraId="070675F5" w14:textId="77777777" w:rsidR="00E63938" w:rsidRDefault="00E63938" w:rsidP="00E63938"/>
    <w:p w14:paraId="67A8C3AD" w14:textId="318CDC69" w:rsidR="00E63938" w:rsidRDefault="00E63938" w:rsidP="00E63938">
      <w:pPr>
        <w:pStyle w:val="Heading3"/>
      </w:pPr>
      <w:bookmarkStart w:id="92" w:name="_Toc160434231"/>
      <w:r>
        <w:t>Keyboard buttons</w:t>
      </w:r>
      <w:r w:rsidR="00A173BA">
        <w:t xml:space="preserve"> and Controller inputs</w:t>
      </w:r>
      <w:bookmarkEnd w:id="92"/>
    </w:p>
    <w:p w14:paraId="2B4564A8" w14:textId="77777777" w:rsidR="00E63938" w:rsidRDefault="00E63938" w:rsidP="00E63938"/>
    <w:p w14:paraId="6B8B61B1" w14:textId="7B5FC6AC" w:rsidR="00E63938" w:rsidRDefault="00A173BA" w:rsidP="00E63938">
      <w:r>
        <w:t>All</w:t>
      </w:r>
      <w:r w:rsidR="00E63938">
        <w:t xml:space="preserve"> of the keyboard buttons </w:t>
      </w:r>
      <w:r>
        <w:t xml:space="preserve">and joystick inputs </w:t>
      </w:r>
      <w:r w:rsidR="00E63938">
        <w:t>are input through pygame. I can use selection and a pygame function to check if a button is being pressed</w:t>
      </w:r>
      <w:r w:rsidR="003810D7">
        <w:t>. Selection can also be used to determine if the player should be able to press a button</w:t>
      </w:r>
      <w:r>
        <w:t xml:space="preserve"> (validation)</w:t>
      </w:r>
      <w:r w:rsidR="003810D7">
        <w:t>:</w:t>
      </w:r>
    </w:p>
    <w:p w14:paraId="490FE298" w14:textId="46A805E7" w:rsidR="003810D7" w:rsidRDefault="003810D7" w:rsidP="003810D7">
      <w:pPr>
        <w:pStyle w:val="ListParagraph"/>
        <w:numPr>
          <w:ilvl w:val="0"/>
          <w:numId w:val="20"/>
        </w:numPr>
      </w:pPr>
      <w:r>
        <w:lastRenderedPageBreak/>
        <w:t>If the player is on the ground then they can jump</w:t>
      </w:r>
      <w:r w:rsidR="00A173BA">
        <w:t xml:space="preserve"> with “W” key or the “A” button on controller</w:t>
      </w:r>
    </w:p>
    <w:p w14:paraId="02904FC6" w14:textId="34ACEFE1" w:rsidR="003810D7" w:rsidRDefault="00A173BA" w:rsidP="003810D7">
      <w:pPr>
        <w:pStyle w:val="ListParagraph"/>
        <w:numPr>
          <w:ilvl w:val="0"/>
          <w:numId w:val="20"/>
        </w:numPr>
      </w:pPr>
      <w:r>
        <w:t>If the player is intersecting a weapon they can pick up the weapon with “E” key or the “Y” button on controller</w:t>
      </w:r>
    </w:p>
    <w:p w14:paraId="59BA40FE" w14:textId="58E71BDC" w:rsidR="00A173BA" w:rsidRDefault="00A173BA" w:rsidP="00A173BA">
      <w:pPr>
        <w:pStyle w:val="ListParagraph"/>
        <w:numPr>
          <w:ilvl w:val="0"/>
          <w:numId w:val="20"/>
        </w:numPr>
      </w:pPr>
      <w:r>
        <w:t>If the player is holding a weapon they can use the weapon with mouse click</w:t>
      </w:r>
      <w:r w:rsidR="008203CA">
        <w:t xml:space="preserve"> or right trigger on controller. Also on controller the user must push the trigger further than a set point for a bullet to be shot. This reduces the amount of accidental shots from slight presses of the trigger. </w:t>
      </w:r>
    </w:p>
    <w:p w14:paraId="3A910BDD" w14:textId="77777777" w:rsidR="00116C84" w:rsidRDefault="00116C84" w:rsidP="00116C84">
      <w:pPr>
        <w:pStyle w:val="Heading3"/>
      </w:pPr>
    </w:p>
    <w:p w14:paraId="2AC0C6AA" w14:textId="7DD04918" w:rsidR="008203CA" w:rsidRDefault="008203CA" w:rsidP="00116C84">
      <w:pPr>
        <w:pStyle w:val="Heading3"/>
      </w:pPr>
      <w:bookmarkStart w:id="93" w:name="_Toc160434232"/>
      <w:r>
        <w:t>Reducing the effects of stick drift in my game</w:t>
      </w:r>
      <w:bookmarkEnd w:id="93"/>
    </w:p>
    <w:p w14:paraId="44A0CB20" w14:textId="30B739B6" w:rsidR="008203CA" w:rsidRPr="008203CA" w:rsidRDefault="008203CA" w:rsidP="008203CA">
      <w:r>
        <w:t xml:space="preserve">Stick drift is where a controllers detect a movement when the joystick is not being moved. This happens because of wear on the potentiometers and because of badly designed controllers. To conteract this the player only moves when the stick is pushed beyond a set point defined as a constant. This stops the player sliding with bad controllers or aiming in a direction they do not want to. </w:t>
      </w:r>
    </w:p>
    <w:p w14:paraId="483AF868" w14:textId="77777777" w:rsidR="00E63938" w:rsidRDefault="00E63938" w:rsidP="00E63938"/>
    <w:p w14:paraId="3EB043A9" w14:textId="6980F7B9" w:rsidR="00E63938" w:rsidRDefault="00E63938" w:rsidP="00116C84">
      <w:pPr>
        <w:pStyle w:val="Heading3"/>
      </w:pPr>
      <w:bookmarkStart w:id="94" w:name="_Toc160434233"/>
      <w:r>
        <w:t>Sliders</w:t>
      </w:r>
      <w:bookmarkEnd w:id="94"/>
    </w:p>
    <w:p w14:paraId="0FFCE623" w14:textId="6F3832A8" w:rsidR="003810D7" w:rsidRDefault="00E63938" w:rsidP="00E63938">
      <w:r>
        <w:t xml:space="preserve">These can be handled by tkinter to input data for the settings menu. Tkinter has a UI that can be </w:t>
      </w:r>
      <w:r w:rsidR="003810D7">
        <w:t xml:space="preserve">useful for designing the menu system. Users should only be able to move the slider to a maximum and minimum value. </w:t>
      </w:r>
    </w:p>
    <w:p w14:paraId="2B1EE23D" w14:textId="77777777" w:rsidR="00E63938" w:rsidRDefault="00E63938" w:rsidP="00E63938"/>
    <w:p w14:paraId="1DC9292E" w14:textId="13AC5744" w:rsidR="003810D7" w:rsidRDefault="00E63938" w:rsidP="00116C84">
      <w:pPr>
        <w:pStyle w:val="Heading3"/>
      </w:pPr>
      <w:bookmarkStart w:id="95" w:name="_Toc160434234"/>
      <w:r>
        <w:t>Toggle switches</w:t>
      </w:r>
      <w:bookmarkEnd w:id="95"/>
    </w:p>
    <w:p w14:paraId="57E42181" w14:textId="78180085" w:rsidR="003810D7" w:rsidRDefault="003810D7" w:rsidP="003810D7">
      <w:r>
        <w:t xml:space="preserve">These can be toggled on or off. These will also be handled by tkinter. </w:t>
      </w:r>
      <w:r w:rsidR="00A173BA">
        <w:t>When on the user should only be able to switch them off and when off they should only be able to switch them on</w:t>
      </w:r>
    </w:p>
    <w:p w14:paraId="27263F31" w14:textId="77777777" w:rsidR="00B94572" w:rsidRDefault="00B94572" w:rsidP="003810D7"/>
    <w:p w14:paraId="504B8279" w14:textId="675E2E34" w:rsidR="0038520E" w:rsidRDefault="0038520E" w:rsidP="0038520E">
      <w:pPr>
        <w:pStyle w:val="Heading2"/>
        <w:rPr>
          <w:rFonts w:hint="eastAsia"/>
        </w:rPr>
      </w:pPr>
      <w:bookmarkStart w:id="96" w:name="_Toc160434235"/>
      <w:r>
        <w:t>Type of Development</w:t>
      </w:r>
      <w:bookmarkEnd w:id="96"/>
    </w:p>
    <w:p w14:paraId="40B176AD" w14:textId="77777777" w:rsidR="00E96C35" w:rsidRPr="00E96C35" w:rsidRDefault="00E96C35" w:rsidP="00E96C35"/>
    <w:p w14:paraId="070AB10A" w14:textId="77777777" w:rsidR="0038520E" w:rsidRPr="0038520E" w:rsidRDefault="0038520E" w:rsidP="00E96C35"/>
    <w:p w14:paraId="5182A163" w14:textId="77777777" w:rsidR="00B94572" w:rsidRDefault="00B94572" w:rsidP="00B94572">
      <w:pPr>
        <w:pStyle w:val="Heading2"/>
        <w:rPr>
          <w:rFonts w:hint="eastAsia"/>
        </w:rPr>
      </w:pPr>
      <w:bookmarkStart w:id="97" w:name="_Toc160434236"/>
      <w:r>
        <w:t>Testing</w:t>
      </w:r>
      <w:bookmarkEnd w:id="97"/>
    </w:p>
    <w:p w14:paraId="3C63DA4E" w14:textId="7AEE9CCE" w:rsidR="00B94572" w:rsidRDefault="006421CA" w:rsidP="00B94572">
      <w:r>
        <w:t>In testing of my code I will be using both white box and black box testing. Whitebox testing is where we focus on the internal mechanisms of the program and</w:t>
      </w:r>
      <w:r w:rsidR="003B310F">
        <w:t xml:space="preserve"> determine how an output is achieved. This can be useful for testing how optimal the program is. It is also a very thourough method of testing as all of the program is inspected. The downside is that whitebox testing is slow. Blackbox testing is a faster method of testing where the internal </w:t>
      </w:r>
      <w:r w:rsidR="003B310F">
        <w:lastRenderedPageBreak/>
        <w:t xml:space="preserve">mechanisms are ignored and only the output of the program is important. Two types of blackbox testing that I will be using are integration testing and unit testing. Unit testing is where individual parts of the program are considered. Integration testing is determining how individual parts link together. These two methods can be used to check if the program is working very quickly. One method I may use is automated unit testing. This is where unit tests are made after the creation of each unit then run automatically. These are very quick. </w:t>
      </w:r>
      <w:r w:rsidR="002F7B79">
        <w:t xml:space="preserve">Beta testing can also be used with a sample of my users to determine if the program is effective in solving the problem set out in the problem specification. </w:t>
      </w:r>
    </w:p>
    <w:p w14:paraId="423B8895" w14:textId="77777777" w:rsidR="00684638" w:rsidRDefault="00684638" w:rsidP="00B94572"/>
    <w:p w14:paraId="1CE9AFF7" w14:textId="02B30E1B" w:rsidR="00684638" w:rsidRDefault="00684638" w:rsidP="00B94572">
      <w:r>
        <w:t xml:space="preserve">To gather data for the purpose of maintainence I will implement some way </w:t>
      </w:r>
      <w:r w:rsidR="002A2347">
        <w:t>for users to report issues back to me. This could be done by putting my email or a link to report an issue on the github repository, in the menu or I could implement a system where information about the game is sent along with the users problem when they press a button in the settings menu. The second option would give me more information to make decisions on but would require more work to implement.</w:t>
      </w:r>
    </w:p>
    <w:p w14:paraId="0F6BF2A8" w14:textId="77777777" w:rsidR="002F7B79" w:rsidRDefault="002F7B79" w:rsidP="00B94572"/>
    <w:p w14:paraId="73934320" w14:textId="7A1E7298" w:rsidR="002F7B79" w:rsidRDefault="002F7B79" w:rsidP="00B94572">
      <w:r>
        <w:t xml:space="preserve">I have set out the test criteria </w:t>
      </w:r>
      <w:r w:rsidR="009F775D">
        <w:t xml:space="preserve">that will be used within the success criteria </w:t>
      </w:r>
      <w:r w:rsidR="00132F9F">
        <w:t>within</w:t>
      </w:r>
      <w:r w:rsidR="009F775D">
        <w:t xml:space="preserve"> the analysis section.</w:t>
      </w:r>
      <w:r>
        <w:t xml:space="preserve"> </w:t>
      </w:r>
    </w:p>
    <w:p w14:paraId="5FE31B3E" w14:textId="77777777" w:rsidR="00B94572" w:rsidRDefault="00B94572" w:rsidP="00B94572"/>
    <w:p w14:paraId="42E11ADD" w14:textId="5DBABC9F" w:rsidR="00E02441" w:rsidRPr="00E02441" w:rsidRDefault="00000000" w:rsidP="00B94572">
      <w:pPr>
        <w:pStyle w:val="Heading2"/>
        <w:rPr>
          <w:rFonts w:hint="eastAsia"/>
        </w:rPr>
      </w:pPr>
      <w:bookmarkStart w:id="98" w:name="_Toc160434237"/>
      <w:r>
        <w:t>Inputs</w:t>
      </w:r>
      <w:r w:rsidR="003167E3">
        <w:t xml:space="preserve"> and </w:t>
      </w:r>
      <w:r>
        <w:t>Outputs</w:t>
      </w:r>
      <w:bookmarkEnd w:id="98"/>
    </w:p>
    <w:tbl>
      <w:tblPr>
        <w:tblW w:w="9638" w:type="dxa"/>
        <w:tblLayout w:type="fixed"/>
        <w:tblCellMar>
          <w:left w:w="10" w:type="dxa"/>
          <w:right w:w="10" w:type="dxa"/>
        </w:tblCellMar>
        <w:tblLook w:val="0000" w:firstRow="0" w:lastRow="0" w:firstColumn="0" w:lastColumn="0" w:noHBand="0" w:noVBand="0"/>
      </w:tblPr>
      <w:tblGrid>
        <w:gridCol w:w="3212"/>
        <w:gridCol w:w="3213"/>
        <w:gridCol w:w="3213"/>
      </w:tblGrid>
      <w:tr w:rsidR="002A70E5" w14:paraId="36D924FB" w14:textId="77777777" w:rsidTr="00782B3B">
        <w:tc>
          <w:tcPr>
            <w:tcW w:w="3212" w:type="dxa"/>
            <w:tcBorders>
              <w:top w:val="single" w:sz="4" w:space="0" w:color="000000"/>
              <w:left w:val="single" w:sz="4" w:space="0" w:color="000000"/>
              <w:bottom w:val="single" w:sz="4" w:space="0" w:color="000000"/>
            </w:tcBorders>
            <w:tcMar>
              <w:top w:w="55" w:type="dxa"/>
              <w:left w:w="55" w:type="dxa"/>
              <w:bottom w:w="55" w:type="dxa"/>
              <w:right w:w="55" w:type="dxa"/>
            </w:tcMar>
          </w:tcPr>
          <w:p w14:paraId="5ACDB42D"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Input</w:t>
            </w:r>
          </w:p>
        </w:tc>
        <w:tc>
          <w:tcPr>
            <w:tcW w:w="3213" w:type="dxa"/>
            <w:tcBorders>
              <w:top w:val="single" w:sz="4" w:space="0" w:color="000000"/>
              <w:left w:val="single" w:sz="4" w:space="0" w:color="000000"/>
              <w:bottom w:val="single" w:sz="4" w:space="0" w:color="000000"/>
            </w:tcBorders>
            <w:tcMar>
              <w:top w:w="55" w:type="dxa"/>
              <w:left w:w="55" w:type="dxa"/>
              <w:bottom w:w="55" w:type="dxa"/>
              <w:right w:w="55" w:type="dxa"/>
            </w:tcMar>
          </w:tcPr>
          <w:p w14:paraId="2085F66B"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Process</w:t>
            </w:r>
          </w:p>
        </w:tc>
        <w:tc>
          <w:tcPr>
            <w:tcW w:w="321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4E4B3911"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Output</w:t>
            </w:r>
          </w:p>
        </w:tc>
      </w:tr>
      <w:tr w:rsidR="002A70E5" w14:paraId="7581DD09"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436C88ED" w14:textId="77777777" w:rsidR="002A70E5" w:rsidRDefault="00000000">
            <w:pPr>
              <w:pStyle w:val="TableContents"/>
            </w:pPr>
            <w:r>
              <w:t>The “D” or “A” key is pressed on the keyboard OR left or right on the joystick of controller</w:t>
            </w:r>
          </w:p>
        </w:tc>
        <w:tc>
          <w:tcPr>
            <w:tcW w:w="3213" w:type="dxa"/>
            <w:tcBorders>
              <w:left w:val="single" w:sz="4" w:space="0" w:color="000000"/>
              <w:bottom w:val="single" w:sz="4" w:space="0" w:color="000000"/>
            </w:tcBorders>
            <w:tcMar>
              <w:top w:w="55" w:type="dxa"/>
              <w:left w:w="55" w:type="dxa"/>
              <w:bottom w:w="55" w:type="dxa"/>
              <w:right w:w="55" w:type="dxa"/>
            </w:tcMar>
          </w:tcPr>
          <w:p w14:paraId="35CDBA79" w14:textId="4C25C20C" w:rsidR="002A70E5" w:rsidRDefault="00000000">
            <w:pPr>
              <w:pStyle w:val="TableContents"/>
            </w:pPr>
            <w:r>
              <w:t xml:space="preserve">The </w:t>
            </w:r>
            <w:r w:rsidR="00784B9D">
              <w:t>P</w:t>
            </w:r>
            <w:r>
              <w:t>layers x position is increased or decreased to move the player</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30778DA6" w14:textId="5DA5DA68" w:rsidR="002A70E5" w:rsidRDefault="00000000">
            <w:pPr>
              <w:pStyle w:val="TableContents"/>
            </w:pPr>
            <w:r>
              <w:t xml:space="preserve">The image of the </w:t>
            </w:r>
            <w:r w:rsidR="00784B9D">
              <w:t>P</w:t>
            </w:r>
            <w:r>
              <w:t>layer will move and animation will change</w:t>
            </w:r>
          </w:p>
        </w:tc>
      </w:tr>
      <w:tr w:rsidR="002A70E5" w14:paraId="124DEEF2"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1209AA44" w14:textId="77777777" w:rsidR="002A70E5" w:rsidRDefault="00000000">
            <w:pPr>
              <w:pStyle w:val="TableContents"/>
            </w:pPr>
            <w:r>
              <w:t>The “W” key is pressed on the keyboard OR the “A” button is pressed on the controller</w:t>
            </w:r>
          </w:p>
        </w:tc>
        <w:tc>
          <w:tcPr>
            <w:tcW w:w="3213" w:type="dxa"/>
            <w:tcBorders>
              <w:left w:val="single" w:sz="4" w:space="0" w:color="000000"/>
              <w:bottom w:val="single" w:sz="4" w:space="0" w:color="000000"/>
            </w:tcBorders>
            <w:tcMar>
              <w:top w:w="55" w:type="dxa"/>
              <w:left w:w="55" w:type="dxa"/>
              <w:bottom w:w="55" w:type="dxa"/>
              <w:right w:w="55" w:type="dxa"/>
            </w:tcMar>
          </w:tcPr>
          <w:p w14:paraId="17D5C042" w14:textId="01FE8C51" w:rsidR="002A70E5" w:rsidRDefault="00000000">
            <w:pPr>
              <w:pStyle w:val="TableContents"/>
            </w:pPr>
            <w:r>
              <w:t xml:space="preserve">The </w:t>
            </w:r>
            <w:r w:rsidR="00784B9D">
              <w:t>P</w:t>
            </w:r>
            <w:r>
              <w:t xml:space="preserve">layers y </w:t>
            </w:r>
            <w:r w:rsidR="00784B9D">
              <w:t>velocity</w:t>
            </w:r>
            <w:r>
              <w:t xml:space="preserve"> is increased.</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7E3D5760" w14:textId="7F20AD38" w:rsidR="002A70E5" w:rsidRDefault="00784B9D">
            <w:pPr>
              <w:pStyle w:val="TableContents"/>
            </w:pPr>
            <w:r>
              <w:t xml:space="preserve">The Player will first move upwards then slow before moving downwards towards the floor. They jump. </w:t>
            </w:r>
          </w:p>
        </w:tc>
      </w:tr>
      <w:tr w:rsidR="002A70E5" w14:paraId="681D28B1"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52D47123" w14:textId="77777777" w:rsidR="002A70E5" w:rsidRDefault="00000000">
            <w:pPr>
              <w:pStyle w:val="TableContents"/>
            </w:pPr>
            <w:r>
              <w:t>When holding a weapon the player clicks the mouse or the y button on the controller.</w:t>
            </w:r>
          </w:p>
        </w:tc>
        <w:tc>
          <w:tcPr>
            <w:tcW w:w="3213" w:type="dxa"/>
            <w:tcBorders>
              <w:left w:val="single" w:sz="4" w:space="0" w:color="000000"/>
              <w:bottom w:val="single" w:sz="4" w:space="0" w:color="000000"/>
            </w:tcBorders>
            <w:tcMar>
              <w:top w:w="55" w:type="dxa"/>
              <w:left w:w="55" w:type="dxa"/>
              <w:bottom w:w="55" w:type="dxa"/>
              <w:right w:w="55" w:type="dxa"/>
            </w:tcMar>
          </w:tcPr>
          <w:p w14:paraId="3B052089" w14:textId="25028D51" w:rsidR="002A70E5" w:rsidRDefault="00784B9D">
            <w:pPr>
              <w:pStyle w:val="TableContents"/>
            </w:pPr>
            <w:r>
              <w:t xml:space="preserve">A bullet is created and moves in a the direction the player is aiming. </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4EBDF2EC" w14:textId="2378E617" w:rsidR="002A70E5" w:rsidRDefault="00784B9D">
            <w:pPr>
              <w:pStyle w:val="TableContents"/>
            </w:pPr>
            <w:r>
              <w:t xml:space="preserve">The player shoots. </w:t>
            </w:r>
          </w:p>
        </w:tc>
      </w:tr>
      <w:tr w:rsidR="002A70E5" w14:paraId="122EC8D8"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41AEE9CA" w14:textId="5E75CB70" w:rsidR="002A70E5" w:rsidRDefault="00933E27">
            <w:pPr>
              <w:pStyle w:val="TableContents"/>
            </w:pPr>
            <w:r>
              <w:t xml:space="preserve">The Player moves the mouse in a direction. </w:t>
            </w:r>
          </w:p>
        </w:tc>
        <w:tc>
          <w:tcPr>
            <w:tcW w:w="3213" w:type="dxa"/>
            <w:tcBorders>
              <w:left w:val="single" w:sz="4" w:space="0" w:color="000000"/>
              <w:bottom w:val="single" w:sz="4" w:space="0" w:color="000000"/>
            </w:tcBorders>
            <w:tcMar>
              <w:top w:w="55" w:type="dxa"/>
              <w:left w:w="55" w:type="dxa"/>
              <w:bottom w:w="55" w:type="dxa"/>
              <w:right w:w="55" w:type="dxa"/>
            </w:tcMar>
          </w:tcPr>
          <w:p w14:paraId="6E4BBBE7" w14:textId="313B4A55" w:rsidR="002A70E5" w:rsidRDefault="00933E27">
            <w:pPr>
              <w:pStyle w:val="TableContents"/>
            </w:pPr>
            <w:r>
              <w:t>The program finds the direction of the mouse from the Player</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6A747EBB" w14:textId="6B9927B7" w:rsidR="002A70E5" w:rsidRDefault="00933E27">
            <w:pPr>
              <w:pStyle w:val="TableContents"/>
            </w:pPr>
            <w:r>
              <w:t>The Player aims in that direction</w:t>
            </w:r>
          </w:p>
        </w:tc>
      </w:tr>
      <w:tr w:rsidR="002A70E5" w14:paraId="06E6080A"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27DBB214" w14:textId="68909865" w:rsidR="002A70E5" w:rsidRDefault="00933E27">
            <w:pPr>
              <w:pStyle w:val="TableContents"/>
            </w:pPr>
            <w:r>
              <w:t>The Player moves the right joystick in a direction</w:t>
            </w:r>
          </w:p>
        </w:tc>
        <w:tc>
          <w:tcPr>
            <w:tcW w:w="3213" w:type="dxa"/>
            <w:tcBorders>
              <w:left w:val="single" w:sz="4" w:space="0" w:color="000000"/>
              <w:bottom w:val="single" w:sz="4" w:space="0" w:color="000000"/>
            </w:tcBorders>
            <w:tcMar>
              <w:top w:w="55" w:type="dxa"/>
              <w:left w:w="55" w:type="dxa"/>
              <w:bottom w:w="55" w:type="dxa"/>
              <w:right w:w="55" w:type="dxa"/>
            </w:tcMar>
          </w:tcPr>
          <w:p w14:paraId="324B782B" w14:textId="1B487005" w:rsidR="002A70E5" w:rsidRDefault="00933E27">
            <w:pPr>
              <w:pStyle w:val="TableContents"/>
            </w:pPr>
            <w:r>
              <w:t xml:space="preserve">The Player finds the direction of the joystick </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144DC75D" w14:textId="29477A81" w:rsidR="002A70E5" w:rsidRDefault="00933E27">
            <w:pPr>
              <w:pStyle w:val="TableContents"/>
            </w:pPr>
            <w:r>
              <w:t>The Player aims in that direction</w:t>
            </w:r>
          </w:p>
        </w:tc>
      </w:tr>
    </w:tbl>
    <w:p w14:paraId="2DFDB39C" w14:textId="77777777" w:rsidR="002A70E5" w:rsidRDefault="002A70E5">
      <w:pPr>
        <w:pStyle w:val="Standard"/>
      </w:pPr>
    </w:p>
    <w:p w14:paraId="4BF0CAC6" w14:textId="357D7A79" w:rsidR="002A70E5" w:rsidRDefault="00000000" w:rsidP="006421CA">
      <w:pPr>
        <w:pStyle w:val="Heading1"/>
      </w:pPr>
      <w:bookmarkStart w:id="99" w:name="_Toc160434238"/>
      <w:r>
        <w:t>Development</w:t>
      </w:r>
      <w:bookmarkEnd w:id="99"/>
    </w:p>
    <w:p w14:paraId="6F9FE837" w14:textId="5F97A48D" w:rsidR="002A70E5" w:rsidRDefault="00587326" w:rsidP="00244942">
      <w:pPr>
        <w:pStyle w:val="Heading2"/>
        <w:rPr>
          <w:rFonts w:hint="eastAsia"/>
        </w:rPr>
      </w:pPr>
      <w:bookmarkStart w:id="100" w:name="_Toc160434239"/>
      <w:r>
        <w:t>Stage 1</w:t>
      </w:r>
      <w:r w:rsidR="001B5CB7">
        <w:t xml:space="preserve"> -</w:t>
      </w:r>
      <w:r>
        <w:t xml:space="preserve"> </w:t>
      </w:r>
      <w:r w:rsidR="00244942">
        <w:rPr>
          <w:rFonts w:hint="eastAsia"/>
        </w:rPr>
        <w:t>D</w:t>
      </w:r>
      <w:r w:rsidR="00244942">
        <w:t>isplaying the levels</w:t>
      </w:r>
      <w:bookmarkEnd w:id="100"/>
    </w:p>
    <w:p w14:paraId="649C8176" w14:textId="57B78B70" w:rsidR="002A70E5" w:rsidRPr="00E02441" w:rsidRDefault="00000000" w:rsidP="00E02441">
      <w:pPr>
        <w:pStyle w:val="Heading3"/>
      </w:pPr>
      <w:bookmarkStart w:id="101" w:name="_Toc160434240"/>
      <w:r w:rsidRPr="00E02441">
        <w:rPr>
          <w:rStyle w:val="Strong"/>
          <w:b/>
          <w:bCs w:val="0"/>
        </w:rPr>
        <w:t>Creat</w:t>
      </w:r>
      <w:r w:rsidR="00E63938">
        <w:rPr>
          <w:rStyle w:val="Strong"/>
          <w:b/>
          <w:bCs w:val="0"/>
        </w:rPr>
        <w:t>ing</w:t>
      </w:r>
      <w:r w:rsidRPr="00E02441">
        <w:rPr>
          <w:rStyle w:val="Strong"/>
          <w:b/>
          <w:bCs w:val="0"/>
        </w:rPr>
        <w:t xml:space="preserve"> a basic game loop</w:t>
      </w:r>
      <w:r w:rsidRPr="00E02441">
        <w:t>:</w:t>
      </w:r>
      <w:bookmarkEnd w:id="101"/>
    </w:p>
    <w:p w14:paraId="631F72E4" w14:textId="77777777" w:rsidR="002A70E5" w:rsidRDefault="00000000" w:rsidP="00E02441">
      <w:r>
        <w:t xml:space="preserve">The first step of development was creating the basic game loop and displaying a simple shape to the screen. I used code from the </w:t>
      </w:r>
      <w:hyperlink r:id="rId44" w:history="1">
        <w:r>
          <w:t>Pygame documents</w:t>
        </w:r>
      </w:hyperlink>
      <w:r>
        <w:t xml:space="preserve"> to create the basic loop. I used the pygame.draw function to draw a circle to the screen.</w:t>
      </w:r>
    </w:p>
    <w:p w14:paraId="48878BAA" w14:textId="77777777" w:rsidR="002A70E5" w:rsidRDefault="00000000">
      <w:pPr>
        <w:pStyle w:val="Standard"/>
        <w:spacing w:before="360" w:after="240"/>
        <w:rPr>
          <w:rFonts w:eastAsia="Times New Roman" w:cs="Times New Roman"/>
          <w:b/>
          <w:color w:val="auto"/>
          <w:sz w:val="30"/>
        </w:rPr>
      </w:pPr>
      <w:r>
        <w:rPr>
          <w:rFonts w:eastAsia="Times New Roman" w:cs="Times New Roman"/>
          <w:b/>
          <w:noProof/>
          <w:color w:val="auto"/>
          <w:sz w:val="30"/>
        </w:rPr>
        <w:drawing>
          <wp:anchor distT="0" distB="0" distL="114300" distR="114300" simplePos="0" relativeHeight="14" behindDoc="0" locked="0" layoutInCell="1" allowOverlap="1" wp14:anchorId="3457C9C8" wp14:editId="6EB2183E">
            <wp:simplePos x="0" y="0"/>
            <wp:positionH relativeFrom="column">
              <wp:posOffset>-3959</wp:posOffset>
            </wp:positionH>
            <wp:positionV relativeFrom="paragraph">
              <wp:posOffset>109080</wp:posOffset>
            </wp:positionV>
            <wp:extent cx="4436280" cy="4772160"/>
            <wp:effectExtent l="0" t="0" r="0" b="3040"/>
            <wp:wrapSquare wrapText="bothSides"/>
            <wp:docPr id="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4436280" cy="4772160"/>
                    </a:xfrm>
                    <a:prstGeom prst="rect">
                      <a:avLst/>
                    </a:prstGeom>
                    <a:noFill/>
                  </pic:spPr>
                </pic:pic>
              </a:graphicData>
            </a:graphic>
            <wp14:sizeRelH relativeFrom="margin">
              <wp14:pctWidth>0</wp14:pctWidth>
            </wp14:sizeRelH>
          </wp:anchor>
        </w:drawing>
      </w:r>
    </w:p>
    <w:p w14:paraId="1305D5BF" w14:textId="77777777" w:rsidR="002A70E5" w:rsidRDefault="002A70E5">
      <w:pPr>
        <w:pStyle w:val="Standard"/>
        <w:spacing w:before="360" w:after="240"/>
        <w:rPr>
          <w:rFonts w:eastAsia="Times New Roman" w:cs="Times New Roman"/>
          <w:b/>
          <w:color w:val="auto"/>
          <w:sz w:val="30"/>
        </w:rPr>
      </w:pPr>
    </w:p>
    <w:p w14:paraId="61E5C3D2" w14:textId="77777777" w:rsidR="002A70E5" w:rsidRDefault="002A70E5">
      <w:pPr>
        <w:pStyle w:val="Standard"/>
        <w:spacing w:before="360" w:after="240"/>
        <w:rPr>
          <w:rFonts w:eastAsia="Times New Roman" w:cs="Times New Roman"/>
          <w:b/>
          <w:color w:val="auto"/>
          <w:sz w:val="30"/>
        </w:rPr>
      </w:pPr>
    </w:p>
    <w:p w14:paraId="46963B69" w14:textId="77777777" w:rsidR="002A70E5" w:rsidRDefault="002A70E5">
      <w:pPr>
        <w:pStyle w:val="Standard"/>
        <w:spacing w:before="360" w:after="240"/>
        <w:rPr>
          <w:rFonts w:eastAsia="Times New Roman" w:cs="Times New Roman"/>
          <w:b/>
          <w:color w:val="auto"/>
          <w:sz w:val="30"/>
        </w:rPr>
      </w:pPr>
    </w:p>
    <w:p w14:paraId="0C72091C" w14:textId="77777777" w:rsidR="002A70E5" w:rsidRDefault="002A70E5">
      <w:pPr>
        <w:pStyle w:val="Standard"/>
        <w:spacing w:before="360" w:after="240"/>
        <w:rPr>
          <w:rFonts w:eastAsia="Times New Roman" w:cs="Times New Roman"/>
          <w:b/>
          <w:color w:val="auto"/>
          <w:sz w:val="30"/>
        </w:rPr>
      </w:pPr>
    </w:p>
    <w:p w14:paraId="0DD4221C" w14:textId="77777777" w:rsidR="002A70E5" w:rsidRDefault="002A70E5">
      <w:pPr>
        <w:pStyle w:val="Standard"/>
        <w:spacing w:before="360" w:after="240"/>
        <w:rPr>
          <w:rFonts w:eastAsia="Times New Roman" w:cs="Times New Roman"/>
          <w:b/>
          <w:color w:val="auto"/>
          <w:sz w:val="30"/>
        </w:rPr>
      </w:pPr>
    </w:p>
    <w:p w14:paraId="1E2D42B9" w14:textId="77777777" w:rsidR="002A70E5" w:rsidRDefault="002A70E5">
      <w:pPr>
        <w:pStyle w:val="Standard"/>
        <w:spacing w:before="360" w:after="240"/>
        <w:rPr>
          <w:rFonts w:eastAsia="Times New Roman" w:cs="Times New Roman"/>
          <w:b/>
          <w:color w:val="auto"/>
          <w:sz w:val="30"/>
        </w:rPr>
      </w:pPr>
    </w:p>
    <w:p w14:paraId="49656FAD" w14:textId="77777777" w:rsidR="002A70E5" w:rsidRDefault="002A70E5">
      <w:pPr>
        <w:pStyle w:val="Standard"/>
        <w:spacing w:before="360" w:after="240"/>
        <w:rPr>
          <w:rFonts w:eastAsia="Times New Roman" w:cs="Times New Roman"/>
          <w:b/>
          <w:color w:val="auto"/>
          <w:sz w:val="30"/>
        </w:rPr>
      </w:pPr>
    </w:p>
    <w:p w14:paraId="537A09BA" w14:textId="77777777" w:rsidR="002A70E5" w:rsidRDefault="002A70E5">
      <w:pPr>
        <w:pStyle w:val="Standard"/>
      </w:pPr>
    </w:p>
    <w:p w14:paraId="1799BF8F" w14:textId="77777777" w:rsidR="00E45C18" w:rsidRDefault="00E45C18">
      <w:pPr>
        <w:pStyle w:val="Standard"/>
      </w:pPr>
    </w:p>
    <w:p w14:paraId="121D5B88" w14:textId="77777777" w:rsidR="00E45C18" w:rsidRDefault="00E45C18">
      <w:pPr>
        <w:pStyle w:val="Standard"/>
      </w:pPr>
    </w:p>
    <w:p w14:paraId="2A9167B1" w14:textId="77777777" w:rsidR="00E45C18" w:rsidRDefault="00E45C18">
      <w:pPr>
        <w:pStyle w:val="Standard"/>
      </w:pPr>
    </w:p>
    <w:p w14:paraId="6E3BE4A7" w14:textId="77777777" w:rsidR="00E45C18" w:rsidRDefault="00E45C18">
      <w:pPr>
        <w:pStyle w:val="Standard"/>
      </w:pPr>
    </w:p>
    <w:p w14:paraId="7BD23F0D" w14:textId="77777777" w:rsidR="00E45C18" w:rsidRDefault="00E45C18">
      <w:pPr>
        <w:pStyle w:val="Standard"/>
      </w:pPr>
    </w:p>
    <w:p w14:paraId="176EAA4D" w14:textId="77777777" w:rsidR="00E45C18" w:rsidRDefault="00E45C18">
      <w:pPr>
        <w:pStyle w:val="Standard"/>
      </w:pPr>
    </w:p>
    <w:p w14:paraId="0BD40229" w14:textId="773D2510" w:rsidR="002A70E5" w:rsidRDefault="00000000" w:rsidP="00E02441">
      <w:r>
        <w:t xml:space="preserve">When this code </w:t>
      </w:r>
      <w:r w:rsidR="00E45C18">
        <w:t>runs</w:t>
      </w:r>
      <w:r>
        <w:t xml:space="preserve"> run it creates a window and displays this to the screen:</w:t>
      </w:r>
    </w:p>
    <w:p w14:paraId="5F638D59" w14:textId="77777777" w:rsidR="002A70E5" w:rsidRDefault="00000000">
      <w:pPr>
        <w:pStyle w:val="Standard"/>
      </w:pPr>
      <w:r>
        <w:rPr>
          <w:noProof/>
        </w:rPr>
        <w:lastRenderedPageBreak/>
        <w:drawing>
          <wp:anchor distT="0" distB="0" distL="114300" distR="114300" simplePos="0" relativeHeight="15" behindDoc="0" locked="0" layoutInCell="1" allowOverlap="1" wp14:anchorId="31FB6E07" wp14:editId="15B8D9EA">
            <wp:simplePos x="0" y="0"/>
            <wp:positionH relativeFrom="column">
              <wp:posOffset>720</wp:posOffset>
            </wp:positionH>
            <wp:positionV relativeFrom="paragraph">
              <wp:posOffset>41400</wp:posOffset>
            </wp:positionV>
            <wp:extent cx="6120000" cy="3636000"/>
            <wp:effectExtent l="0" t="0" r="1400" b="0"/>
            <wp:wrapSquare wrapText="bothSides"/>
            <wp:docPr id="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120000" cy="3636000"/>
                    </a:xfrm>
                    <a:prstGeom prst="rect">
                      <a:avLst/>
                    </a:prstGeom>
                    <a:noFill/>
                  </pic:spPr>
                </pic:pic>
              </a:graphicData>
            </a:graphic>
          </wp:anchor>
        </w:drawing>
      </w:r>
    </w:p>
    <w:p w14:paraId="093280DA" w14:textId="77777777" w:rsidR="002A70E5" w:rsidRDefault="00000000" w:rsidP="00E02441">
      <w:r>
        <w:t>I was happy with the result so moved on.</w:t>
      </w:r>
    </w:p>
    <w:p w14:paraId="7185E5C9" w14:textId="77777777" w:rsidR="002A70E5" w:rsidRDefault="002A70E5">
      <w:pPr>
        <w:pStyle w:val="Standard"/>
      </w:pPr>
    </w:p>
    <w:p w14:paraId="38CD51DF" w14:textId="77777777" w:rsidR="002A70E5" w:rsidRPr="00E02441" w:rsidRDefault="00000000" w:rsidP="00E02441">
      <w:pPr>
        <w:pStyle w:val="Heading3"/>
        <w:rPr>
          <w:rStyle w:val="Strong"/>
          <w:b/>
          <w:bCs w:val="0"/>
        </w:rPr>
      </w:pPr>
      <w:bookmarkStart w:id="102" w:name="_Toc160434241"/>
      <w:r w:rsidRPr="00E02441">
        <w:rPr>
          <w:rStyle w:val="Strong"/>
          <w:b/>
          <w:bCs w:val="0"/>
        </w:rPr>
        <w:t>Displaying a level</w:t>
      </w:r>
      <w:bookmarkEnd w:id="102"/>
    </w:p>
    <w:p w14:paraId="37CAA99C" w14:textId="77777777" w:rsidR="002A70E5" w:rsidRDefault="002A70E5">
      <w:pPr>
        <w:pStyle w:val="Standard"/>
      </w:pPr>
    </w:p>
    <w:p w14:paraId="74D99817" w14:textId="67E496D9" w:rsidR="002A70E5" w:rsidRDefault="00000000">
      <w:pPr>
        <w:pStyle w:val="Standard"/>
      </w:pPr>
      <w:r>
        <w:rPr>
          <w:rFonts w:eastAsia="Times New Roman" w:cs="Times New Roman"/>
          <w:color w:val="auto"/>
          <w:sz w:val="30"/>
        </w:rPr>
        <w:t>I created a class called Tile() that is a sub class of Pygame.sprite.Sprite. This takes in a position and sets the coordinates of the rectangle to be drawn at that position.</w:t>
      </w:r>
    </w:p>
    <w:p w14:paraId="5AACA310" w14:textId="6BA610EF" w:rsidR="002A70E5" w:rsidRDefault="002A70E5">
      <w:pPr>
        <w:pStyle w:val="Standard"/>
      </w:pPr>
    </w:p>
    <w:p w14:paraId="2BF88EA1" w14:textId="03E56058" w:rsidR="002A70E5" w:rsidRDefault="00000000">
      <w:pPr>
        <w:pStyle w:val="Standard"/>
      </w:pPr>
      <w:r>
        <w:rPr>
          <w:rFonts w:eastAsia="Times New Roman" w:cs="Times New Roman"/>
          <w:color w:val="auto"/>
          <w:sz w:val="30"/>
        </w:rPr>
        <w:t>To test this I created a test tile and drew it to the screen:</w:t>
      </w:r>
    </w:p>
    <w:p w14:paraId="79848CF4" w14:textId="0C810EA6" w:rsidR="002A70E5" w:rsidRDefault="00000000">
      <w:pPr>
        <w:pStyle w:val="Standard"/>
      </w:pPr>
      <w:r>
        <w:rPr>
          <w:noProof/>
        </w:rPr>
        <w:drawing>
          <wp:anchor distT="0" distB="0" distL="114300" distR="114300" simplePos="0" relativeHeight="17" behindDoc="0" locked="0" layoutInCell="1" allowOverlap="1" wp14:anchorId="6F8C918A" wp14:editId="735CA6EB">
            <wp:simplePos x="0" y="0"/>
            <wp:positionH relativeFrom="column">
              <wp:posOffset>47520</wp:posOffset>
            </wp:positionH>
            <wp:positionV relativeFrom="paragraph">
              <wp:posOffset>0</wp:posOffset>
            </wp:positionV>
            <wp:extent cx="5572080" cy="300240"/>
            <wp:effectExtent l="0" t="0" r="3220" b="4560"/>
            <wp:wrapSquare wrapText="bothSides"/>
            <wp:docPr id="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5572080" cy="300240"/>
                    </a:xfrm>
                    <a:prstGeom prst="rect">
                      <a:avLst/>
                    </a:prstGeom>
                    <a:noFill/>
                  </pic:spPr>
                </pic:pic>
              </a:graphicData>
            </a:graphic>
          </wp:anchor>
        </w:drawing>
      </w:r>
      <w:r>
        <w:rPr>
          <w:noProof/>
        </w:rPr>
        <w:drawing>
          <wp:anchor distT="0" distB="0" distL="114300" distR="114300" simplePos="0" relativeHeight="18" behindDoc="0" locked="0" layoutInCell="1" allowOverlap="1" wp14:anchorId="7EE5C2D2" wp14:editId="4F6FE59A">
            <wp:simplePos x="0" y="0"/>
            <wp:positionH relativeFrom="column">
              <wp:posOffset>47520</wp:posOffset>
            </wp:positionH>
            <wp:positionV relativeFrom="paragraph">
              <wp:posOffset>299880</wp:posOffset>
            </wp:positionV>
            <wp:extent cx="2671560" cy="432360"/>
            <wp:effectExtent l="0" t="0" r="0" b="0"/>
            <wp:wrapSquare wrapText="bothSides"/>
            <wp:docPr id="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2671560" cy="432360"/>
                    </a:xfrm>
                    <a:prstGeom prst="rect">
                      <a:avLst/>
                    </a:prstGeom>
                    <a:noFill/>
                  </pic:spPr>
                </pic:pic>
              </a:graphicData>
            </a:graphic>
          </wp:anchor>
        </w:drawing>
      </w:r>
    </w:p>
    <w:p w14:paraId="6D205E01" w14:textId="4AE57759" w:rsidR="002A70E5" w:rsidRDefault="002A70E5">
      <w:pPr>
        <w:pStyle w:val="Standard"/>
      </w:pPr>
    </w:p>
    <w:p w14:paraId="0DC345D3" w14:textId="22C374AD" w:rsidR="002A70E5" w:rsidRDefault="002A70E5">
      <w:pPr>
        <w:pStyle w:val="Standard"/>
      </w:pPr>
    </w:p>
    <w:p w14:paraId="2A4BDF12" w14:textId="77777777" w:rsidR="00C46283" w:rsidRDefault="00C46283">
      <w:pPr>
        <w:pStyle w:val="Standard"/>
        <w:rPr>
          <w:rFonts w:eastAsia="Times New Roman" w:cs="Times New Roman"/>
          <w:color w:val="auto"/>
          <w:sz w:val="30"/>
        </w:rPr>
      </w:pPr>
    </w:p>
    <w:p w14:paraId="175A7411" w14:textId="659BEFD0" w:rsidR="002A70E5" w:rsidRDefault="00000000">
      <w:pPr>
        <w:pStyle w:val="Standard"/>
      </w:pPr>
      <w:r>
        <w:rPr>
          <w:rFonts w:eastAsia="Times New Roman" w:cs="Times New Roman"/>
          <w:color w:val="auto"/>
          <w:sz w:val="30"/>
        </w:rPr>
        <w:t>This worked without any problems:</w:t>
      </w:r>
    </w:p>
    <w:p w14:paraId="04235D70" w14:textId="52F76615" w:rsidR="002A70E5" w:rsidRDefault="002A70E5">
      <w:pPr>
        <w:pStyle w:val="Standard"/>
      </w:pPr>
    </w:p>
    <w:p w14:paraId="5BC43A13" w14:textId="7A1B645E" w:rsidR="002A70E5" w:rsidRDefault="00E02441">
      <w:pPr>
        <w:pStyle w:val="Standard"/>
      </w:pPr>
      <w:r>
        <w:rPr>
          <w:noProof/>
        </w:rPr>
        <w:lastRenderedPageBreak/>
        <w:drawing>
          <wp:anchor distT="0" distB="0" distL="114300" distR="114300" simplePos="0" relativeHeight="19" behindDoc="0" locked="0" layoutInCell="1" allowOverlap="1" wp14:anchorId="55A9EF13" wp14:editId="092F3B31">
            <wp:simplePos x="0" y="0"/>
            <wp:positionH relativeFrom="column">
              <wp:posOffset>46355</wp:posOffset>
            </wp:positionH>
            <wp:positionV relativeFrom="paragraph">
              <wp:posOffset>342900</wp:posOffset>
            </wp:positionV>
            <wp:extent cx="6120000" cy="3418920"/>
            <wp:effectExtent l="12700" t="12700" r="14100" b="10080"/>
            <wp:wrapSquare wrapText="bothSides"/>
            <wp:docPr id="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120000" cy="3418920"/>
                    </a:xfrm>
                    <a:prstGeom prst="rect">
                      <a:avLst/>
                    </a:prstGeom>
                    <a:noFill/>
                    <a:ln w="762">
                      <a:solidFill>
                        <a:srgbClr val="000000"/>
                      </a:solidFill>
                      <a:prstDash val="solid"/>
                    </a:ln>
                  </pic:spPr>
                </pic:pic>
              </a:graphicData>
            </a:graphic>
          </wp:anchor>
        </w:drawing>
      </w:r>
    </w:p>
    <w:p w14:paraId="11F4C113" w14:textId="51C127A9" w:rsidR="002A70E5" w:rsidRDefault="00000000">
      <w:pPr>
        <w:pStyle w:val="Standard"/>
      </w:pPr>
      <w:r>
        <w:rPr>
          <w:rFonts w:eastAsia="Times New Roman" w:cs="Times New Roman"/>
          <w:color w:val="auto"/>
          <w:sz w:val="30"/>
        </w:rPr>
        <w:t>I also created a method that uses a string to get the layout of the level. The function determines where each of the tiles should go based on its position in the list of strings. It then initiates a Tile with the position and adds it to a sprite group called self.tiles. Sprite groups are a feature of Pygame that allow for rendering a group of sprites all at once.</w:t>
      </w:r>
    </w:p>
    <w:p w14:paraId="759FA508" w14:textId="77777777" w:rsidR="002A70E5" w:rsidRDefault="002A70E5">
      <w:pPr>
        <w:pStyle w:val="Standard"/>
      </w:pPr>
    </w:p>
    <w:p w14:paraId="088B076A" w14:textId="77777777" w:rsidR="002A70E5" w:rsidRDefault="00000000">
      <w:pPr>
        <w:pStyle w:val="Standard"/>
      </w:pPr>
      <w:r>
        <w:rPr>
          <w:rFonts w:eastAsia="Times New Roman" w:cs="Times New Roman"/>
          <w:color w:val="auto"/>
          <w:sz w:val="30"/>
        </w:rPr>
        <w:t>The method is a member of the level class that stores the string that makes up the level. It is called in the initialization of the level object and creates the self.tiles sprite group.</w:t>
      </w:r>
    </w:p>
    <w:p w14:paraId="58A82960" w14:textId="77777777" w:rsidR="002A70E5" w:rsidRDefault="002A70E5">
      <w:pPr>
        <w:pStyle w:val="Standard"/>
      </w:pPr>
    </w:p>
    <w:p w14:paraId="464826BC" w14:textId="77777777" w:rsidR="002A70E5" w:rsidRDefault="00000000">
      <w:pPr>
        <w:pStyle w:val="Standard"/>
      </w:pPr>
      <w:r>
        <w:rPr>
          <w:rFonts w:eastAsia="Times New Roman" w:cs="Times New Roman"/>
          <w:color w:val="auto"/>
          <w:sz w:val="30"/>
        </w:rPr>
        <w:t>The code for these is below:</w:t>
      </w:r>
    </w:p>
    <w:p w14:paraId="5902D27C" w14:textId="77777777" w:rsidR="002A70E5" w:rsidRDefault="00000000">
      <w:pPr>
        <w:pStyle w:val="Standard"/>
      </w:pPr>
      <w:r>
        <w:rPr>
          <w:noProof/>
        </w:rPr>
        <w:lastRenderedPageBreak/>
        <w:drawing>
          <wp:anchor distT="0" distB="0" distL="114300" distR="114300" simplePos="0" relativeHeight="22" behindDoc="0" locked="0" layoutInCell="1" allowOverlap="1" wp14:anchorId="4FA3DF1D" wp14:editId="5CB33EF7">
            <wp:simplePos x="0" y="0"/>
            <wp:positionH relativeFrom="column">
              <wp:posOffset>0</wp:posOffset>
            </wp:positionH>
            <wp:positionV relativeFrom="paragraph">
              <wp:posOffset>83160</wp:posOffset>
            </wp:positionV>
            <wp:extent cx="6120000" cy="1419840"/>
            <wp:effectExtent l="0" t="0" r="1400" b="2560"/>
            <wp:wrapSquare wrapText="bothSides"/>
            <wp:docPr id="10"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b="75324"/>
                    <a:stretch>
                      <a:fillRect/>
                    </a:stretch>
                  </pic:blipFill>
                  <pic:spPr>
                    <a:xfrm>
                      <a:off x="0" y="0"/>
                      <a:ext cx="6120000" cy="1419840"/>
                    </a:xfrm>
                    <a:prstGeom prst="rect">
                      <a:avLst/>
                    </a:prstGeom>
                    <a:noFill/>
                  </pic:spPr>
                </pic:pic>
              </a:graphicData>
            </a:graphic>
          </wp:anchor>
        </w:drawing>
      </w:r>
      <w:r>
        <w:rPr>
          <w:noProof/>
        </w:rPr>
        <w:drawing>
          <wp:anchor distT="0" distB="0" distL="114300" distR="114300" simplePos="0" relativeHeight="21" behindDoc="0" locked="0" layoutInCell="1" allowOverlap="1" wp14:anchorId="638364FE" wp14:editId="42C64741">
            <wp:simplePos x="0" y="0"/>
            <wp:positionH relativeFrom="column">
              <wp:posOffset>0</wp:posOffset>
            </wp:positionH>
            <wp:positionV relativeFrom="paragraph">
              <wp:posOffset>1572840</wp:posOffset>
            </wp:positionV>
            <wp:extent cx="6120000" cy="2002320"/>
            <wp:effectExtent l="0" t="0" r="1400" b="4280"/>
            <wp:wrapSquare wrapText="bothSides"/>
            <wp:docPr id="1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120000" cy="2002320"/>
                    </a:xfrm>
                    <a:prstGeom prst="rect">
                      <a:avLst/>
                    </a:prstGeom>
                    <a:noFill/>
                  </pic:spPr>
                </pic:pic>
              </a:graphicData>
            </a:graphic>
          </wp:anchor>
        </w:drawing>
      </w:r>
    </w:p>
    <w:p w14:paraId="5C51D73B" w14:textId="77777777" w:rsidR="002A70E5" w:rsidRDefault="002A70E5">
      <w:pPr>
        <w:pStyle w:val="Standard"/>
      </w:pPr>
    </w:p>
    <w:p w14:paraId="4ABAD9C2" w14:textId="77777777" w:rsidR="002A70E5" w:rsidRDefault="002A70E5">
      <w:pPr>
        <w:pStyle w:val="Standard"/>
      </w:pPr>
    </w:p>
    <w:p w14:paraId="7D40D3D2" w14:textId="4675A75A" w:rsidR="002A70E5" w:rsidRDefault="00000000">
      <w:pPr>
        <w:pStyle w:val="Standard"/>
      </w:pPr>
      <w:r>
        <w:rPr>
          <w:rFonts w:eastAsia="Times New Roman" w:cs="Times New Roman"/>
          <w:color w:val="auto"/>
          <w:sz w:val="30"/>
        </w:rPr>
        <w:t>I removed the test Tile and tested the game with a test level</w:t>
      </w:r>
      <w:r w:rsidR="00244942">
        <w:rPr>
          <w:rFonts w:eastAsia="Times New Roman" w:cs="Times New Roman"/>
          <w:color w:val="auto"/>
          <w:sz w:val="30"/>
        </w:rPr>
        <w:t xml:space="preserve"> instead</w:t>
      </w:r>
      <w:r w:rsidR="00342053">
        <w:rPr>
          <w:rFonts w:eastAsia="Times New Roman" w:cs="Times New Roman"/>
          <w:color w:val="auto"/>
          <w:sz w:val="30"/>
        </w:rPr>
        <w:t>. The test level was just a list of strings. Here was the result after debugging syntax errors</w:t>
      </w:r>
      <w:r>
        <w:rPr>
          <w:rFonts w:eastAsia="Times New Roman" w:cs="Times New Roman"/>
          <w:color w:val="auto"/>
          <w:sz w:val="30"/>
        </w:rPr>
        <w:t>:</w:t>
      </w:r>
    </w:p>
    <w:p w14:paraId="3B0B1228" w14:textId="77777777" w:rsidR="002A70E5" w:rsidRDefault="00000000">
      <w:pPr>
        <w:pStyle w:val="Standard"/>
      </w:pPr>
      <w:r>
        <w:rPr>
          <w:noProof/>
        </w:rPr>
        <w:drawing>
          <wp:anchor distT="0" distB="0" distL="114300" distR="114300" simplePos="0" relativeHeight="20" behindDoc="0" locked="0" layoutInCell="1" allowOverlap="1" wp14:anchorId="4BA8606E" wp14:editId="1588314F">
            <wp:simplePos x="0" y="0"/>
            <wp:positionH relativeFrom="column">
              <wp:posOffset>83880</wp:posOffset>
            </wp:positionH>
            <wp:positionV relativeFrom="paragraph">
              <wp:posOffset>167040</wp:posOffset>
            </wp:positionV>
            <wp:extent cx="6120000" cy="3444840"/>
            <wp:effectExtent l="0" t="0" r="1400" b="0"/>
            <wp:wrapSquare wrapText="bothSides"/>
            <wp:docPr id="12"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6120000" cy="3444840"/>
                    </a:xfrm>
                    <a:prstGeom prst="rect">
                      <a:avLst/>
                    </a:prstGeom>
                    <a:noFill/>
                  </pic:spPr>
                </pic:pic>
              </a:graphicData>
            </a:graphic>
          </wp:anchor>
        </w:drawing>
      </w:r>
    </w:p>
    <w:p w14:paraId="2FDF8C23" w14:textId="77777777" w:rsidR="002A70E5" w:rsidRDefault="002A70E5">
      <w:pPr>
        <w:pStyle w:val="Standard"/>
      </w:pPr>
    </w:p>
    <w:p w14:paraId="4D7C0C0F" w14:textId="73365821" w:rsidR="003167E3" w:rsidRDefault="007A64D5" w:rsidP="007A64D5">
      <w:pPr>
        <w:pStyle w:val="Heading2"/>
        <w:rPr>
          <w:rFonts w:hint="eastAsia"/>
        </w:rPr>
      </w:pPr>
      <w:bookmarkStart w:id="103" w:name="_Toc160434242"/>
      <w:r>
        <w:lastRenderedPageBreak/>
        <w:t>Stage 1 evaluation</w:t>
      </w:r>
      <w:bookmarkEnd w:id="103"/>
    </w:p>
    <w:p w14:paraId="53C9D258" w14:textId="767561CB" w:rsidR="007A64D5" w:rsidRPr="007A64D5" w:rsidRDefault="0066626B" w:rsidP="0066626B">
      <w:r>
        <w:t xml:space="preserve">This stage was successful in creating a system for displaying the tiles. </w:t>
      </w:r>
    </w:p>
    <w:p w14:paraId="2E0FEEDC" w14:textId="644803BF" w:rsidR="002A70E5" w:rsidRPr="00B32103" w:rsidRDefault="00587326" w:rsidP="00587326">
      <w:pPr>
        <w:pStyle w:val="Heading2"/>
        <w:rPr>
          <w:rFonts w:hint="eastAsia"/>
        </w:rPr>
      </w:pPr>
      <w:bookmarkStart w:id="104" w:name="_Toc160434243"/>
      <w:r>
        <w:t>Stage 2</w:t>
      </w:r>
      <w:r w:rsidR="001B5CB7">
        <w:t xml:space="preserve"> -</w:t>
      </w:r>
      <w:r>
        <w:t xml:space="preserve"> </w:t>
      </w:r>
      <w:r w:rsidRPr="00B32103">
        <w:t>Storing levels in txt files</w:t>
      </w:r>
      <w:bookmarkEnd w:id="104"/>
    </w:p>
    <w:p w14:paraId="344B4716" w14:textId="77777777" w:rsidR="002A70E5" w:rsidRDefault="002A70E5">
      <w:pPr>
        <w:pStyle w:val="Standard"/>
        <w:rPr>
          <w:b/>
          <w:bCs/>
        </w:rPr>
      </w:pPr>
    </w:p>
    <w:p w14:paraId="46F2F6AD" w14:textId="60B7D21D" w:rsidR="002A70E5" w:rsidRDefault="00000000">
      <w:pPr>
        <w:pStyle w:val="Standard"/>
      </w:pPr>
      <w:r>
        <w:rPr>
          <w:rFonts w:eastAsia="Times New Roman" w:cs="Times New Roman"/>
          <w:color w:val="auto"/>
          <w:sz w:val="30"/>
        </w:rPr>
        <w:t>first I created a levels folder which contained some txt files containing the layout of the game. I used the built in os library to create a simple program that I made in a separate python file</w:t>
      </w:r>
      <w:r w:rsidR="00BB1D0A">
        <w:rPr>
          <w:rFonts w:eastAsia="Times New Roman" w:cs="Times New Roman"/>
          <w:color w:val="auto"/>
          <w:sz w:val="30"/>
        </w:rPr>
        <w:t xml:space="preserve"> called test.py</w:t>
      </w:r>
      <w:r>
        <w:rPr>
          <w:rFonts w:eastAsia="Times New Roman" w:cs="Times New Roman"/>
          <w:color w:val="auto"/>
          <w:sz w:val="30"/>
        </w:rPr>
        <w:t>.</w:t>
      </w:r>
      <w:r w:rsidR="00BB1D0A">
        <w:rPr>
          <w:rFonts w:eastAsia="Times New Roman" w:cs="Times New Roman"/>
          <w:color w:val="auto"/>
          <w:sz w:val="30"/>
        </w:rPr>
        <w:t xml:space="preserve"> By creating the function in a separate program I can test the function without the other parts of the program interfering. </w:t>
      </w:r>
    </w:p>
    <w:p w14:paraId="71EE22F6" w14:textId="77777777" w:rsidR="002A70E5" w:rsidRDefault="002A70E5">
      <w:pPr>
        <w:pStyle w:val="Standard"/>
      </w:pPr>
    </w:p>
    <w:p w14:paraId="57C02895" w14:textId="44CADC16" w:rsidR="002A70E5" w:rsidRDefault="00000000">
      <w:pPr>
        <w:pStyle w:val="Standard"/>
        <w:rPr>
          <w:rFonts w:eastAsia="Times New Roman" w:cs="Times New Roman"/>
          <w:color w:val="auto"/>
          <w:sz w:val="30"/>
        </w:rPr>
      </w:pPr>
      <w:r>
        <w:rPr>
          <w:rFonts w:eastAsia="Times New Roman" w:cs="Times New Roman"/>
          <w:color w:val="auto"/>
          <w:sz w:val="30"/>
        </w:rPr>
        <w:t>The program opens a directory and iterates through the folders in that directory it creates a list and for each file it iterates through the lines then appends each line to the list. This puts it in the same format as the level_setup method likes.</w:t>
      </w:r>
    </w:p>
    <w:p w14:paraId="3F620F5D" w14:textId="693C4E3A" w:rsidR="002F495E" w:rsidRDefault="00BB1D0A">
      <w:pPr>
        <w:pStyle w:val="Standard"/>
        <w:rPr>
          <w:rFonts w:eastAsia="Times New Roman" w:cs="Times New Roman"/>
          <w:color w:val="auto"/>
          <w:sz w:val="30"/>
        </w:rPr>
      </w:pPr>
      <w:r>
        <w:rPr>
          <w:rFonts w:eastAsia="Times New Roman" w:cs="Times New Roman"/>
          <w:noProof/>
          <w:color w:val="auto"/>
          <w:sz w:val="30"/>
        </w:rPr>
        <w:drawing>
          <wp:inline distT="0" distB="0" distL="0" distR="0" wp14:anchorId="4991E51B" wp14:editId="46A852B1">
            <wp:extent cx="6007100" cy="3441700"/>
            <wp:effectExtent l="0" t="0" r="0" b="0"/>
            <wp:docPr id="407458702" name="Picture 3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58702" name="Picture 34" descr="A screen shot of a computer cod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007100" cy="3441700"/>
                    </a:xfrm>
                    <a:prstGeom prst="rect">
                      <a:avLst/>
                    </a:prstGeom>
                  </pic:spPr>
                </pic:pic>
              </a:graphicData>
            </a:graphic>
          </wp:inline>
        </w:drawing>
      </w:r>
    </w:p>
    <w:p w14:paraId="6158B1F2" w14:textId="77777777" w:rsidR="002F495E" w:rsidRDefault="002F495E">
      <w:pPr>
        <w:pStyle w:val="Standard"/>
        <w:rPr>
          <w:rFonts w:eastAsia="Times New Roman" w:cs="Times New Roman"/>
          <w:color w:val="auto"/>
          <w:sz w:val="30"/>
        </w:rPr>
      </w:pPr>
    </w:p>
    <w:p w14:paraId="706FFEC2" w14:textId="77777777" w:rsidR="0033348D" w:rsidRDefault="0033348D">
      <w:pPr>
        <w:pStyle w:val="Standard"/>
      </w:pPr>
    </w:p>
    <w:p w14:paraId="01E1C7A8" w14:textId="36CF54F9" w:rsidR="002A70E5" w:rsidRDefault="002A70E5">
      <w:pPr>
        <w:pStyle w:val="Standard"/>
      </w:pPr>
    </w:p>
    <w:p w14:paraId="1A4EF3C2" w14:textId="77777777" w:rsidR="00D4694F" w:rsidRDefault="00000000">
      <w:pPr>
        <w:pStyle w:val="Standard"/>
        <w:rPr>
          <w:noProof/>
        </w:rPr>
      </w:pPr>
      <w:r>
        <w:rPr>
          <w:rFonts w:eastAsia="Times New Roman" w:cs="Times New Roman"/>
          <w:color w:val="auto"/>
          <w:sz w:val="30"/>
        </w:rPr>
        <w:t xml:space="preserve">At first when testing I found that </w:t>
      </w:r>
      <w:r w:rsidR="00FA1869">
        <w:rPr>
          <w:rFonts w:eastAsia="Times New Roman" w:cs="Times New Roman"/>
          <w:color w:val="auto"/>
          <w:sz w:val="30"/>
        </w:rPr>
        <w:t>each string</w:t>
      </w:r>
      <w:r>
        <w:rPr>
          <w:rFonts w:eastAsia="Times New Roman" w:cs="Times New Roman"/>
          <w:color w:val="auto"/>
          <w:sz w:val="30"/>
        </w:rPr>
        <w:t xml:space="preserve"> contained </w:t>
      </w:r>
      <w:r w:rsidR="00FA1869">
        <w:rPr>
          <w:rFonts w:eastAsia="Times New Roman" w:cs="Times New Roman"/>
          <w:color w:val="auto"/>
          <w:sz w:val="30"/>
        </w:rPr>
        <w:t>“</w:t>
      </w:r>
      <w:r>
        <w:rPr>
          <w:rFonts w:eastAsia="Times New Roman" w:cs="Times New Roman"/>
          <w:color w:val="auto"/>
          <w:sz w:val="30"/>
        </w:rPr>
        <w:t>\n</w:t>
      </w:r>
      <w:r w:rsidR="00FA1869">
        <w:rPr>
          <w:rFonts w:eastAsia="Times New Roman" w:cs="Times New Roman"/>
          <w:color w:val="auto"/>
          <w:sz w:val="30"/>
        </w:rPr>
        <w:t>”</w:t>
      </w:r>
      <w:r>
        <w:rPr>
          <w:rFonts w:eastAsia="Times New Roman" w:cs="Times New Roman"/>
          <w:color w:val="auto"/>
          <w:sz w:val="30"/>
        </w:rPr>
        <w:t xml:space="preserve"> at the end</w:t>
      </w:r>
      <w:r w:rsidR="00FA1869">
        <w:rPr>
          <w:rFonts w:eastAsia="Times New Roman" w:cs="Times New Roman"/>
          <w:color w:val="auto"/>
          <w:sz w:val="30"/>
        </w:rPr>
        <w:t>.</w:t>
      </w:r>
      <w:r w:rsidR="00D4694F" w:rsidRPr="00D4694F">
        <w:rPr>
          <w:noProof/>
        </w:rPr>
        <w:t xml:space="preserve"> </w:t>
      </w:r>
    </w:p>
    <w:p w14:paraId="327F6402" w14:textId="61EA187D" w:rsidR="00D4694F" w:rsidRDefault="00D4694F">
      <w:pPr>
        <w:pStyle w:val="Standard"/>
        <w:rPr>
          <w:rFonts w:eastAsia="Times New Roman" w:cs="Times New Roman"/>
          <w:color w:val="auto"/>
          <w:sz w:val="30"/>
        </w:rPr>
      </w:pPr>
      <w:r>
        <w:rPr>
          <w:noProof/>
        </w:rPr>
        <w:drawing>
          <wp:inline distT="0" distB="0" distL="0" distR="0" wp14:anchorId="66083647" wp14:editId="641720CD">
            <wp:extent cx="4902200" cy="228600"/>
            <wp:effectExtent l="0" t="0" r="0" b="0"/>
            <wp:docPr id="1257652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2244" name="Picture 1257652244"/>
                    <pic:cNvPicPr/>
                  </pic:nvPicPr>
                  <pic:blipFill>
                    <a:blip r:embed="rId54">
                      <a:extLst>
                        <a:ext uri="{28A0092B-C50C-407E-A947-70E740481C1C}">
                          <a14:useLocalDpi xmlns:a14="http://schemas.microsoft.com/office/drawing/2010/main" val="0"/>
                        </a:ext>
                      </a:extLst>
                    </a:blip>
                    <a:stretch>
                      <a:fillRect/>
                    </a:stretch>
                  </pic:blipFill>
                  <pic:spPr>
                    <a:xfrm>
                      <a:off x="0" y="0"/>
                      <a:ext cx="4902200" cy="228600"/>
                    </a:xfrm>
                    <a:prstGeom prst="rect">
                      <a:avLst/>
                    </a:prstGeom>
                  </pic:spPr>
                </pic:pic>
              </a:graphicData>
            </a:graphic>
          </wp:inline>
        </w:drawing>
      </w:r>
    </w:p>
    <w:p w14:paraId="32E25BAB" w14:textId="77777777" w:rsidR="00D4694F" w:rsidRDefault="00D4694F">
      <w:pPr>
        <w:pStyle w:val="Standard"/>
        <w:rPr>
          <w:rFonts w:eastAsia="Times New Roman" w:cs="Times New Roman"/>
          <w:color w:val="auto"/>
          <w:sz w:val="30"/>
        </w:rPr>
      </w:pPr>
    </w:p>
    <w:p w14:paraId="4A9FC462" w14:textId="77777777" w:rsidR="00D4694F" w:rsidRDefault="00FA1869">
      <w:pPr>
        <w:pStyle w:val="Standard"/>
        <w:rPr>
          <w:rFonts w:eastAsia="Times New Roman" w:cs="Times New Roman"/>
          <w:color w:val="auto"/>
          <w:sz w:val="30"/>
        </w:rPr>
      </w:pPr>
      <w:r>
        <w:rPr>
          <w:rFonts w:eastAsia="Times New Roman" w:cs="Times New Roman"/>
          <w:color w:val="auto"/>
          <w:sz w:val="30"/>
        </w:rPr>
        <w:t xml:space="preserve">This </w:t>
      </w:r>
      <w:r w:rsidR="00D4694F">
        <w:rPr>
          <w:rFonts w:eastAsia="Times New Roman" w:cs="Times New Roman"/>
          <w:color w:val="auto"/>
          <w:sz w:val="30"/>
        </w:rPr>
        <w:t>happens</w:t>
      </w:r>
      <w:r>
        <w:rPr>
          <w:rFonts w:eastAsia="Times New Roman" w:cs="Times New Roman"/>
          <w:color w:val="auto"/>
          <w:sz w:val="30"/>
        </w:rPr>
        <w:t xml:space="preserve"> because the “\n” is used as a character to determine where there should be a line break.</w:t>
      </w:r>
      <w:r w:rsidR="00D4694F">
        <w:rPr>
          <w:noProof/>
        </w:rPr>
        <w:t xml:space="preserve"> </w:t>
      </w:r>
      <w:r w:rsidR="00000000">
        <w:rPr>
          <w:rFonts w:eastAsia="Times New Roman" w:cs="Times New Roman"/>
          <w:color w:val="auto"/>
          <w:sz w:val="30"/>
        </w:rPr>
        <w:t xml:space="preserve">To fix this I used the strip() function to remove “\n” from each line. </w:t>
      </w:r>
    </w:p>
    <w:p w14:paraId="7B2971AC" w14:textId="6E3DCA8D" w:rsidR="00D4694F" w:rsidRPr="00D4694F" w:rsidRDefault="00D4694F">
      <w:pPr>
        <w:pStyle w:val="Standard"/>
        <w:rPr>
          <w:noProof/>
        </w:rPr>
      </w:pPr>
      <w:r>
        <w:rPr>
          <w:rFonts w:eastAsia="Times New Roman" w:cs="Times New Roman"/>
          <w:noProof/>
          <w:color w:val="auto"/>
          <w:sz w:val="30"/>
        </w:rPr>
        <w:drawing>
          <wp:inline distT="0" distB="0" distL="0" distR="0" wp14:anchorId="6850D84D" wp14:editId="0086EBB3">
            <wp:extent cx="6032500" cy="304800"/>
            <wp:effectExtent l="0" t="0" r="0" b="0"/>
            <wp:docPr id="12278580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58088" name="Picture 1227858088"/>
                    <pic:cNvPicPr/>
                  </pic:nvPicPr>
                  <pic:blipFill>
                    <a:blip r:embed="rId55">
                      <a:extLst>
                        <a:ext uri="{28A0092B-C50C-407E-A947-70E740481C1C}">
                          <a14:useLocalDpi xmlns:a14="http://schemas.microsoft.com/office/drawing/2010/main" val="0"/>
                        </a:ext>
                      </a:extLst>
                    </a:blip>
                    <a:stretch>
                      <a:fillRect/>
                    </a:stretch>
                  </pic:blipFill>
                  <pic:spPr>
                    <a:xfrm>
                      <a:off x="0" y="0"/>
                      <a:ext cx="6032500" cy="304800"/>
                    </a:xfrm>
                    <a:prstGeom prst="rect">
                      <a:avLst/>
                    </a:prstGeom>
                  </pic:spPr>
                </pic:pic>
              </a:graphicData>
            </a:graphic>
          </wp:inline>
        </w:drawing>
      </w:r>
    </w:p>
    <w:p w14:paraId="556F6F0F" w14:textId="77777777" w:rsidR="00D4694F" w:rsidRDefault="00D4694F">
      <w:pPr>
        <w:pStyle w:val="Standard"/>
        <w:rPr>
          <w:rFonts w:eastAsia="Times New Roman" w:cs="Times New Roman"/>
          <w:color w:val="auto"/>
          <w:sz w:val="30"/>
        </w:rPr>
      </w:pPr>
    </w:p>
    <w:p w14:paraId="4DB51E3F" w14:textId="7FFAD94E" w:rsidR="002A70E5" w:rsidRDefault="00000000">
      <w:pPr>
        <w:pStyle w:val="Standard"/>
      </w:pPr>
      <w:r>
        <w:rPr>
          <w:rFonts w:eastAsia="Times New Roman" w:cs="Times New Roman"/>
          <w:color w:val="auto"/>
          <w:sz w:val="30"/>
        </w:rPr>
        <w:t>This worked and when testing a second time the program printed this to the terminal.</w:t>
      </w:r>
    </w:p>
    <w:p w14:paraId="385622CB" w14:textId="14DEFC83" w:rsidR="002A70E5" w:rsidRDefault="000C632F">
      <w:pPr>
        <w:pStyle w:val="Standard"/>
      </w:pPr>
      <w:r>
        <w:rPr>
          <w:noProof/>
        </w:rPr>
        <w:drawing>
          <wp:inline distT="0" distB="0" distL="0" distR="0" wp14:anchorId="4989E363" wp14:editId="3B4B8AD5">
            <wp:extent cx="4902200" cy="228600"/>
            <wp:effectExtent l="0" t="0" r="0" b="0"/>
            <wp:docPr id="1132562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62030" name="Picture 1132562030"/>
                    <pic:cNvPicPr/>
                  </pic:nvPicPr>
                  <pic:blipFill>
                    <a:blip r:embed="rId56">
                      <a:extLst>
                        <a:ext uri="{28A0092B-C50C-407E-A947-70E740481C1C}">
                          <a14:useLocalDpi xmlns:a14="http://schemas.microsoft.com/office/drawing/2010/main" val="0"/>
                        </a:ext>
                      </a:extLst>
                    </a:blip>
                    <a:stretch>
                      <a:fillRect/>
                    </a:stretch>
                  </pic:blipFill>
                  <pic:spPr>
                    <a:xfrm>
                      <a:off x="0" y="0"/>
                      <a:ext cx="4902200" cy="228600"/>
                    </a:xfrm>
                    <a:prstGeom prst="rect">
                      <a:avLst/>
                    </a:prstGeom>
                  </pic:spPr>
                </pic:pic>
              </a:graphicData>
            </a:graphic>
          </wp:inline>
        </w:drawing>
      </w:r>
    </w:p>
    <w:p w14:paraId="6521EB0B" w14:textId="77777777" w:rsidR="00D4694F" w:rsidRDefault="00D4694F">
      <w:pPr>
        <w:pStyle w:val="Standard"/>
      </w:pPr>
    </w:p>
    <w:p w14:paraId="51A9AEE8" w14:textId="6FC94410" w:rsidR="000C632F" w:rsidRPr="000C632F" w:rsidRDefault="000C632F">
      <w:pPr>
        <w:pStyle w:val="Standard"/>
        <w:rPr>
          <w:rFonts w:eastAsia="Times New Roman" w:cs="Times New Roman"/>
          <w:color w:val="auto"/>
          <w:sz w:val="30"/>
        </w:rPr>
      </w:pPr>
      <w:r>
        <w:rPr>
          <w:rFonts w:eastAsia="Times New Roman" w:cs="Times New Roman"/>
          <w:color w:val="auto"/>
          <w:sz w:val="30"/>
        </w:rPr>
        <w:t xml:space="preserve">There is no </w:t>
      </w:r>
      <w:r w:rsidR="00D4694F">
        <w:rPr>
          <w:rFonts w:eastAsia="Times New Roman" w:cs="Times New Roman"/>
          <w:color w:val="auto"/>
          <w:sz w:val="30"/>
        </w:rPr>
        <w:t>“</w:t>
      </w:r>
      <w:r>
        <w:rPr>
          <w:rFonts w:eastAsia="Times New Roman" w:cs="Times New Roman"/>
          <w:color w:val="auto"/>
          <w:sz w:val="30"/>
        </w:rPr>
        <w:t>\n</w:t>
      </w:r>
      <w:r w:rsidR="00D4694F">
        <w:rPr>
          <w:rFonts w:eastAsia="Times New Roman" w:cs="Times New Roman"/>
          <w:color w:val="auto"/>
          <w:sz w:val="30"/>
        </w:rPr>
        <w:t>”</w:t>
      </w:r>
      <w:r>
        <w:rPr>
          <w:rFonts w:eastAsia="Times New Roman" w:cs="Times New Roman"/>
          <w:color w:val="auto"/>
          <w:sz w:val="30"/>
        </w:rPr>
        <w:t xml:space="preserve"> in the strings so they a can be used by the </w:t>
      </w:r>
      <w:r w:rsidR="00D4694F">
        <w:rPr>
          <w:rFonts w:eastAsia="Times New Roman" w:cs="Times New Roman"/>
          <w:color w:val="auto"/>
          <w:sz w:val="30"/>
        </w:rPr>
        <w:t>level building program</w:t>
      </w:r>
      <w:r>
        <w:rPr>
          <w:rFonts w:eastAsia="Times New Roman" w:cs="Times New Roman"/>
          <w:color w:val="auto"/>
          <w:sz w:val="30"/>
        </w:rPr>
        <w:t xml:space="preserve"> properly. </w:t>
      </w:r>
    </w:p>
    <w:p w14:paraId="073D4A0F" w14:textId="674D7018" w:rsidR="003167E3" w:rsidRDefault="003167E3" w:rsidP="00E05CBF"/>
    <w:p w14:paraId="495F1715" w14:textId="29606177" w:rsidR="00834D7E" w:rsidRDefault="00834D7E" w:rsidP="00834D7E">
      <w:pPr>
        <w:pStyle w:val="Heading2"/>
        <w:rPr>
          <w:rFonts w:hint="eastAsia"/>
        </w:rPr>
      </w:pPr>
      <w:bookmarkStart w:id="105" w:name="_Toc160434244"/>
      <w:r>
        <w:t xml:space="preserve">Stage 2 </w:t>
      </w:r>
      <w:r w:rsidR="001B5CB7">
        <w:t>e</w:t>
      </w:r>
      <w:r>
        <w:t>valuation</w:t>
      </w:r>
      <w:bookmarkEnd w:id="105"/>
    </w:p>
    <w:p w14:paraId="5C927BA7" w14:textId="7F9A61DC" w:rsidR="00834D7E" w:rsidRPr="00834D7E" w:rsidRDefault="002F495E" w:rsidP="002F495E">
      <w:r>
        <w:t>This function was successful in loading files from the memory. It took a short amount of time</w:t>
      </w:r>
      <w:r w:rsidR="00D4694F">
        <w:t xml:space="preserve"> to create</w:t>
      </w:r>
      <w:r>
        <w:t xml:space="preserve"> but is robust and loads files from memory consistently.</w:t>
      </w:r>
      <w:r w:rsidR="00D06C99">
        <w:t xml:space="preserve"> </w:t>
      </w:r>
      <w:r w:rsidR="00F01EBE">
        <w:t xml:space="preserve">In the future I will order the levels by the name but for now the function is sufficient. </w:t>
      </w:r>
    </w:p>
    <w:p w14:paraId="7D55C9C6" w14:textId="202FE5AB" w:rsidR="00E05CBF" w:rsidRDefault="00587326" w:rsidP="00244942">
      <w:pPr>
        <w:pStyle w:val="Heading2"/>
        <w:rPr>
          <w:rFonts w:hint="eastAsia"/>
        </w:rPr>
      </w:pPr>
      <w:bookmarkStart w:id="106" w:name="_Toc160434245"/>
      <w:r>
        <w:t>Stage</w:t>
      </w:r>
      <w:r w:rsidR="007A64D5">
        <w:t xml:space="preserve"> </w:t>
      </w:r>
      <w:r>
        <w:t>3</w:t>
      </w:r>
      <w:r w:rsidR="001B5CB7">
        <w:t xml:space="preserve"> -</w:t>
      </w:r>
      <w:r>
        <w:t xml:space="preserve"> </w:t>
      </w:r>
      <w:r w:rsidR="00E05CBF" w:rsidRPr="00B32103">
        <w:t>Creating the Player</w:t>
      </w:r>
      <w:bookmarkEnd w:id="106"/>
    </w:p>
    <w:p w14:paraId="21F60B4A" w14:textId="77777777" w:rsidR="00B32103" w:rsidRPr="00B32103" w:rsidRDefault="00B32103" w:rsidP="00E05CBF">
      <w:pPr>
        <w:rPr>
          <w:b/>
          <w:bCs/>
          <w:u w:val="single"/>
        </w:rPr>
      </w:pPr>
    </w:p>
    <w:p w14:paraId="030580AC" w14:textId="39F4923B" w:rsidR="00E05CBF" w:rsidRDefault="00E05CBF" w:rsidP="00E05CBF">
      <w:r>
        <w:t>First I made a class called Player that was a subclass of the pygame.sprite.Sprite. I</w:t>
      </w:r>
      <w:r w:rsidR="00F9250A">
        <w:t xml:space="preserve"> gave it a red image for testing and also added some logic for checking if the some buttons on the keyboard were pressed (the WASD keys) so that the player would move in those directions if they were pressed.</w:t>
      </w:r>
    </w:p>
    <w:p w14:paraId="203E9087" w14:textId="77777777" w:rsidR="00F9250A" w:rsidRDefault="00F9250A" w:rsidP="00E05CBF"/>
    <w:p w14:paraId="04DC6C56" w14:textId="2BE03C75" w:rsidR="005379B8" w:rsidRDefault="00F9250A" w:rsidP="00E05CBF">
      <w:r>
        <w:t xml:space="preserve">Next I added a function in the level program that detects collisions. </w:t>
      </w:r>
      <w:r w:rsidR="003A784E">
        <w:t>This differed from the algorithm proposed in design slightly as it used a few parts of pygame to check if there was a collision ( the colliderect method) and also used parts of sprite rects such as left and right position.</w:t>
      </w:r>
    </w:p>
    <w:p w14:paraId="39F112B4" w14:textId="77777777" w:rsidR="00AF001B" w:rsidRDefault="00AF001B" w:rsidP="00E05CBF"/>
    <w:p w14:paraId="4DCE43FA" w14:textId="72AF3594" w:rsidR="00F9250A" w:rsidRDefault="00B32103" w:rsidP="00E05CBF">
      <w:r>
        <w:t>Here is the code I used for the collision_check for the player</w:t>
      </w:r>
      <w:r w:rsidR="005379B8">
        <w:t>:</w:t>
      </w:r>
    </w:p>
    <w:p w14:paraId="1CD81A31" w14:textId="77777777" w:rsidR="005379B8" w:rsidRDefault="005379B8" w:rsidP="00E05CBF"/>
    <w:p w14:paraId="519780F0" w14:textId="5176417C" w:rsidR="00B32103" w:rsidRDefault="005379B8" w:rsidP="00E05CBF">
      <w:r w:rsidRPr="005379B8">
        <w:rPr>
          <w:noProof/>
        </w:rPr>
        <w:lastRenderedPageBreak/>
        <w:drawing>
          <wp:inline distT="0" distB="0" distL="0" distR="0" wp14:anchorId="40BB14E1" wp14:editId="3A68B3F3">
            <wp:extent cx="6120130" cy="4448175"/>
            <wp:effectExtent l="0" t="0" r="1270" b="0"/>
            <wp:docPr id="2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 program&#10;&#10;Description automatically generated"/>
                    <pic:cNvPicPr/>
                  </pic:nvPicPr>
                  <pic:blipFill>
                    <a:blip r:embed="rId57"/>
                    <a:stretch>
                      <a:fillRect/>
                    </a:stretch>
                  </pic:blipFill>
                  <pic:spPr>
                    <a:xfrm>
                      <a:off x="0" y="0"/>
                      <a:ext cx="6120130" cy="4448175"/>
                    </a:xfrm>
                    <a:prstGeom prst="rect">
                      <a:avLst/>
                    </a:prstGeom>
                  </pic:spPr>
                </pic:pic>
              </a:graphicData>
            </a:graphic>
          </wp:inline>
        </w:drawing>
      </w:r>
    </w:p>
    <w:p w14:paraId="0E6D6EF5" w14:textId="77777777" w:rsidR="005379B8" w:rsidRDefault="005379B8" w:rsidP="00E05CBF"/>
    <w:p w14:paraId="01BF428F" w14:textId="6F63DA63" w:rsidR="005379B8" w:rsidRDefault="005379B8" w:rsidP="00E05CBF">
      <w:r>
        <w:t xml:space="preserve">This was a method within the Level class. </w:t>
      </w:r>
    </w:p>
    <w:p w14:paraId="199F53D5" w14:textId="77777777" w:rsidR="005379B8" w:rsidRDefault="005379B8" w:rsidP="00E05CBF"/>
    <w:p w14:paraId="4D3FF4DB" w14:textId="424A99FA" w:rsidR="005379B8" w:rsidRDefault="005379B8" w:rsidP="00E05CBF">
      <w:r>
        <w:t>After testing the program collision worked properly however the player could move in any direction they wanted as there is no method for the player that adds gravity.</w:t>
      </w:r>
    </w:p>
    <w:p w14:paraId="39DD2130" w14:textId="77777777" w:rsidR="005379B8" w:rsidRDefault="005379B8" w:rsidP="00E05CBF"/>
    <w:p w14:paraId="6EA0BA53" w14:textId="20C19FFB" w:rsidR="00F92E25" w:rsidRDefault="005379B8" w:rsidP="00F92E25">
      <w:pPr>
        <w:rPr>
          <w:rStyle w:val="Strong"/>
          <w:rFonts w:ascii="Calibri" w:hAnsi="Calibri"/>
          <w:b w:val="0"/>
          <w:bCs w:val="0"/>
          <w:u w:val="none"/>
        </w:rPr>
      </w:pPr>
      <w:r w:rsidRPr="005379B8">
        <w:rPr>
          <w:noProof/>
        </w:rPr>
        <w:drawing>
          <wp:inline distT="0" distB="0" distL="0" distR="0" wp14:anchorId="732EF3AC" wp14:editId="394C9732">
            <wp:extent cx="4127500" cy="2311280"/>
            <wp:effectExtent l="0" t="0" r="0" b="635"/>
            <wp:docPr id="26" name="Picture 26" descr="A black and red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black and red building&#10;&#10;Description automatically generated"/>
                    <pic:cNvPicPr/>
                  </pic:nvPicPr>
                  <pic:blipFill>
                    <a:blip r:embed="rId58"/>
                    <a:stretch>
                      <a:fillRect/>
                    </a:stretch>
                  </pic:blipFill>
                  <pic:spPr>
                    <a:xfrm>
                      <a:off x="0" y="0"/>
                      <a:ext cx="4135697" cy="2315870"/>
                    </a:xfrm>
                    <a:prstGeom prst="rect">
                      <a:avLst/>
                    </a:prstGeom>
                  </pic:spPr>
                </pic:pic>
              </a:graphicData>
            </a:graphic>
          </wp:inline>
        </w:drawing>
      </w:r>
    </w:p>
    <w:p w14:paraId="746DB2E3" w14:textId="77777777" w:rsidR="003A784E" w:rsidRDefault="003A784E" w:rsidP="00F92E25">
      <w:pPr>
        <w:pStyle w:val="Heading3"/>
        <w:rPr>
          <w:rStyle w:val="Strong"/>
          <w:b/>
          <w:bCs w:val="0"/>
        </w:rPr>
      </w:pPr>
    </w:p>
    <w:p w14:paraId="0CECEAE5" w14:textId="0FDB8AEF" w:rsidR="00F92E25" w:rsidRDefault="00F92E25" w:rsidP="00F92E25">
      <w:pPr>
        <w:pStyle w:val="Heading3"/>
        <w:rPr>
          <w:rStyle w:val="Strong"/>
          <w:b/>
          <w:bCs w:val="0"/>
        </w:rPr>
      </w:pPr>
      <w:bookmarkStart w:id="107" w:name="_Toc160434246"/>
      <w:r>
        <w:rPr>
          <w:rStyle w:val="Strong"/>
          <w:b/>
          <w:bCs w:val="0"/>
        </w:rPr>
        <w:t>Gravity</w:t>
      </w:r>
      <w:bookmarkEnd w:id="107"/>
    </w:p>
    <w:p w14:paraId="548A78CC" w14:textId="32687FB5" w:rsidR="003A784E" w:rsidRDefault="00F92E25" w:rsidP="00F92E25">
      <w:r>
        <w:t xml:space="preserve">To add gravity I created a method in player called add gravity that added a </w:t>
      </w:r>
      <w:r>
        <w:lastRenderedPageBreak/>
        <w:t xml:space="preserve">constant (called GRAVITY) to the y velocity of the player. This means that if the player is in the air they will be </w:t>
      </w:r>
      <w:r w:rsidR="003A784E">
        <w:t>accelerate towards the ground</w:t>
      </w:r>
      <w:r>
        <w:t>. Also the “W” key on the keyboard change</w:t>
      </w:r>
      <w:r w:rsidR="003A784E">
        <w:t>s</w:t>
      </w:r>
      <w:r>
        <w:t xml:space="preserve"> the players velocity to an </w:t>
      </w:r>
      <w:r w:rsidR="003A784E">
        <w:t xml:space="preserve">a constant amount but can only be pressed if the player is on the ground. </w:t>
      </w:r>
    </w:p>
    <w:p w14:paraId="265B761D" w14:textId="77777777" w:rsidR="003A784E" w:rsidRDefault="003A784E" w:rsidP="00F92E25"/>
    <w:p w14:paraId="29FC3856" w14:textId="089AA5CD" w:rsidR="003A784E" w:rsidRDefault="006120FB" w:rsidP="00F92E25">
      <w:pPr>
        <w:rPr>
          <w:b/>
          <w:bCs/>
          <w:u w:val="single"/>
        </w:rPr>
      </w:pPr>
      <w:r>
        <w:rPr>
          <w:b/>
          <w:bCs/>
          <w:u w:val="single"/>
        </w:rPr>
        <w:t>Finding the aim direction and displaying indicators</w:t>
      </w:r>
    </w:p>
    <w:p w14:paraId="125680AD" w14:textId="42F3D0EC" w:rsidR="00DB209C" w:rsidRDefault="006120FB" w:rsidP="00F92E25">
      <w:r>
        <w:t xml:space="preserve">At first I implemented a </w:t>
      </w:r>
      <w:r w:rsidR="009F212F">
        <w:t>function</w:t>
      </w:r>
      <w:r>
        <w:t xml:space="preserve"> similar to that of the design however I found that the </w:t>
      </w:r>
      <w:r w:rsidR="009F212F">
        <w:t xml:space="preserve">speed of bullets was dependent on how far the joystick was being pushed from its normal position. This was not what I wanted as bullets differed in speeds. To fix this I normalised the directions. This means that I divided both the x and y offsets by the distance from the center. </w:t>
      </w:r>
      <w:r w:rsidR="00DB209C">
        <w:t xml:space="preserve">Here is the code for this function. </w:t>
      </w:r>
      <w:r w:rsidR="008B703B">
        <w:t xml:space="preserve">Here is the code I used. </w:t>
      </w:r>
    </w:p>
    <w:p w14:paraId="43E61482" w14:textId="77777777" w:rsidR="008B703B" w:rsidRDefault="008B703B" w:rsidP="00F92E25"/>
    <w:p w14:paraId="77AA920B" w14:textId="46A87DB1" w:rsidR="00DB209C" w:rsidRDefault="008B703B" w:rsidP="00F92E25">
      <w:r>
        <w:rPr>
          <w:noProof/>
        </w:rPr>
        <w:drawing>
          <wp:inline distT="0" distB="0" distL="0" distR="0" wp14:anchorId="48EADC8C" wp14:editId="3391B245">
            <wp:extent cx="6120130" cy="2527935"/>
            <wp:effectExtent l="0" t="0" r="1270" b="0"/>
            <wp:docPr id="48585214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2146" name="Picture 4" descr="A screen 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2527935"/>
                    </a:xfrm>
                    <a:prstGeom prst="rect">
                      <a:avLst/>
                    </a:prstGeom>
                  </pic:spPr>
                </pic:pic>
              </a:graphicData>
            </a:graphic>
          </wp:inline>
        </w:drawing>
      </w:r>
    </w:p>
    <w:p w14:paraId="5E7FB7D4" w14:textId="0A7999CC" w:rsidR="008B703B" w:rsidRDefault="008B703B" w:rsidP="00F92E25"/>
    <w:p w14:paraId="56799B19" w14:textId="1B932978" w:rsidR="009F212F" w:rsidRDefault="009F212F" w:rsidP="00F92E25">
      <w:r>
        <w:t>This worked well.</w:t>
      </w:r>
      <w:r w:rsidR="00D651DA">
        <w:t xml:space="preserve"> All bullets were travelling at the same speed no matter the position of the joystick</w:t>
      </w:r>
    </w:p>
    <w:p w14:paraId="15BC3D29" w14:textId="77777777" w:rsidR="009F212F" w:rsidRDefault="009F212F" w:rsidP="00F92E25"/>
    <w:p w14:paraId="4E2B1964" w14:textId="0FA75A01" w:rsidR="009F212F" w:rsidRDefault="008B703B" w:rsidP="00F92E25">
      <w:r>
        <w:t>Next I needed to display the direction that player is aiming. I did this by displaying a small circle with the coordinates of the player plus an offset.</w:t>
      </w:r>
      <w:r w:rsidR="00B678EF">
        <w:t xml:space="preserve"> In testing I found that the cursor did not seam to be centered around the middle of the player as it should. To fix this I added the half the width and height of the player to the aim_cursor_position.</w:t>
      </w:r>
      <w:r>
        <w:t xml:space="preserve"> </w:t>
      </w:r>
      <w:r w:rsidR="004863A1">
        <w:t>Here is the code that I used:</w:t>
      </w:r>
    </w:p>
    <w:p w14:paraId="2AB7CD53" w14:textId="77777777" w:rsidR="004863A1" w:rsidRDefault="004863A1" w:rsidP="00F92E25"/>
    <w:p w14:paraId="62B0A9A7" w14:textId="15917469" w:rsidR="004863A1" w:rsidRDefault="001E7435" w:rsidP="00F92E25">
      <w:r>
        <w:rPr>
          <w:noProof/>
        </w:rPr>
        <w:drawing>
          <wp:inline distT="0" distB="0" distL="0" distR="0" wp14:anchorId="082B9C3E" wp14:editId="330DCD82">
            <wp:extent cx="6120130" cy="535940"/>
            <wp:effectExtent l="0" t="0" r="1270" b="0"/>
            <wp:docPr id="4493938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93879" name="Picture 44939387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535940"/>
                    </a:xfrm>
                    <a:prstGeom prst="rect">
                      <a:avLst/>
                    </a:prstGeom>
                  </pic:spPr>
                </pic:pic>
              </a:graphicData>
            </a:graphic>
          </wp:inline>
        </w:drawing>
      </w:r>
    </w:p>
    <w:p w14:paraId="44CFD6B0" w14:textId="77777777" w:rsidR="00296454" w:rsidRDefault="00296454" w:rsidP="00F92E25"/>
    <w:p w14:paraId="6B52B2E1" w14:textId="3FABC506" w:rsidR="00296454" w:rsidRDefault="00296454" w:rsidP="00F92E25">
      <w:r>
        <w:t>Here is an image of the cursors:</w:t>
      </w:r>
    </w:p>
    <w:p w14:paraId="5B016C71" w14:textId="437F8EE2" w:rsidR="00AB766D" w:rsidRDefault="00B72258" w:rsidP="00F92E25">
      <w:r w:rsidRPr="009E22C0">
        <w:rPr>
          <w:noProof/>
        </w:rPr>
        <w:lastRenderedPageBreak/>
        <w:drawing>
          <wp:inline distT="0" distB="0" distL="0" distR="0" wp14:anchorId="0F0DFF18" wp14:editId="556790FC">
            <wp:extent cx="5168900" cy="3230697"/>
            <wp:effectExtent l="0" t="0" r="0" b="0"/>
            <wp:docPr id="203485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0110" name=""/>
                    <pic:cNvPicPr/>
                  </pic:nvPicPr>
                  <pic:blipFill>
                    <a:blip r:embed="rId61"/>
                    <a:stretch>
                      <a:fillRect/>
                    </a:stretch>
                  </pic:blipFill>
                  <pic:spPr>
                    <a:xfrm>
                      <a:off x="0" y="0"/>
                      <a:ext cx="5173744" cy="3233724"/>
                    </a:xfrm>
                    <a:prstGeom prst="rect">
                      <a:avLst/>
                    </a:prstGeom>
                  </pic:spPr>
                </pic:pic>
              </a:graphicData>
            </a:graphic>
          </wp:inline>
        </w:drawing>
      </w:r>
    </w:p>
    <w:p w14:paraId="7318EDC7" w14:textId="77777777" w:rsidR="00B72258" w:rsidRDefault="00B72258" w:rsidP="00F92E25"/>
    <w:p w14:paraId="40D2EB02" w14:textId="05F65F2A" w:rsidR="009E22C0" w:rsidRPr="00AB766D" w:rsidRDefault="00F17E75" w:rsidP="00F92E25">
      <w:r>
        <w:t xml:space="preserve">They appeared to be centered around the player so I moved onto weapons. </w:t>
      </w:r>
    </w:p>
    <w:p w14:paraId="39CD0BF3" w14:textId="6B8EFBB4" w:rsidR="009E22C0" w:rsidRDefault="009E22C0" w:rsidP="009E22C0"/>
    <w:p w14:paraId="33C255BE" w14:textId="1A660990" w:rsidR="009E22C0" w:rsidRDefault="00C47997" w:rsidP="00C47997">
      <w:pPr>
        <w:pStyle w:val="Heading2"/>
        <w:rPr>
          <w:rFonts w:hint="eastAsia"/>
        </w:rPr>
      </w:pPr>
      <w:bookmarkStart w:id="108" w:name="_Toc160434247"/>
      <w:r>
        <w:t xml:space="preserve">Stage 3 </w:t>
      </w:r>
      <w:r w:rsidR="001B5CB7">
        <w:t>e</w:t>
      </w:r>
      <w:r>
        <w:t>valuation</w:t>
      </w:r>
      <w:bookmarkEnd w:id="108"/>
    </w:p>
    <w:p w14:paraId="52E4B432" w14:textId="6689FCEA" w:rsidR="00CA7A0A" w:rsidRDefault="00F01EBE" w:rsidP="00583437">
      <w:r>
        <w:t xml:space="preserve">The development of the player was effective. In the future I will improve the movement physics for the player and I will add animations. For now the Player class is effective. </w:t>
      </w:r>
      <w:r w:rsidR="00EB5F1C">
        <w:t xml:space="preserve">I will also add new methods for weapons. </w:t>
      </w:r>
    </w:p>
    <w:p w14:paraId="3226F654" w14:textId="48C1972F" w:rsidR="00CA7A0A" w:rsidRDefault="00587326" w:rsidP="00CA7A0A">
      <w:pPr>
        <w:pStyle w:val="Heading2"/>
        <w:rPr>
          <w:rFonts w:hint="eastAsia"/>
        </w:rPr>
      </w:pPr>
      <w:bookmarkStart w:id="109" w:name="_Toc160434248"/>
      <w:r>
        <w:t>Stage 4</w:t>
      </w:r>
      <w:r w:rsidR="001B5CB7">
        <w:t xml:space="preserve"> -</w:t>
      </w:r>
      <w:r>
        <w:t xml:space="preserve"> weapons</w:t>
      </w:r>
      <w:bookmarkEnd w:id="109"/>
    </w:p>
    <w:p w14:paraId="6D1051AF" w14:textId="5CB27227" w:rsidR="00CA7A0A" w:rsidRDefault="00CA7A0A" w:rsidP="00CA7A0A">
      <w:pPr>
        <w:pStyle w:val="Heading3"/>
      </w:pPr>
      <w:bookmarkStart w:id="110" w:name="_Toc160434249"/>
      <w:r>
        <w:t>Weapon class</w:t>
      </w:r>
      <w:bookmarkEnd w:id="110"/>
    </w:p>
    <w:p w14:paraId="1511129C" w14:textId="136BEEC1" w:rsidR="009E22C0" w:rsidRDefault="00CA7A0A" w:rsidP="009E22C0">
      <w:r>
        <w:t>Th</w:t>
      </w:r>
      <w:r w:rsidR="00C6402B">
        <w:t xml:space="preserve">e Weapon </w:t>
      </w:r>
      <w:r>
        <w:t xml:space="preserve">class is a sub class of sprite class. It is used as a super class for </w:t>
      </w:r>
      <w:r w:rsidR="00587326">
        <w:t>each</w:t>
      </w:r>
      <w:r>
        <w:t xml:space="preserve"> individual weapons. </w:t>
      </w:r>
    </w:p>
    <w:p w14:paraId="1E023DA0" w14:textId="0C5685A1" w:rsidR="00C6402B" w:rsidRPr="009E22C0" w:rsidRDefault="00C6402B" w:rsidP="009E22C0">
      <w:r>
        <w:rPr>
          <w:noProof/>
        </w:rPr>
        <w:drawing>
          <wp:inline distT="0" distB="0" distL="0" distR="0" wp14:anchorId="6E5132F0" wp14:editId="3EAB543A">
            <wp:extent cx="6120130" cy="2418080"/>
            <wp:effectExtent l="0" t="0" r="1270" b="0"/>
            <wp:docPr id="6319164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16455" name="Picture 1" descr="A screen shot of a computer cod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2418080"/>
                    </a:xfrm>
                    <a:prstGeom prst="rect">
                      <a:avLst/>
                    </a:prstGeom>
                  </pic:spPr>
                </pic:pic>
              </a:graphicData>
            </a:graphic>
          </wp:inline>
        </w:drawing>
      </w:r>
    </w:p>
    <w:p w14:paraId="67214F18" w14:textId="084E0F70" w:rsidR="009E22C0" w:rsidRDefault="00C6402B" w:rsidP="009E22C0">
      <w:r>
        <w:t xml:space="preserve">It has attributes for a few different </w:t>
      </w:r>
      <w:r w:rsidR="00C933D1">
        <w:t>properties of each</w:t>
      </w:r>
      <w:r>
        <w:t xml:space="preserve"> weapo</w:t>
      </w:r>
      <w:r w:rsidR="00C933D1">
        <w:t>n</w:t>
      </w:r>
      <w:r>
        <w:t>.</w:t>
      </w:r>
    </w:p>
    <w:p w14:paraId="42C0401E" w14:textId="77777777" w:rsidR="00C6402B" w:rsidRDefault="00C6402B" w:rsidP="009E22C0"/>
    <w:p w14:paraId="4411F24A" w14:textId="464519FD" w:rsidR="00C6402B" w:rsidRDefault="00C6402B" w:rsidP="00C6402B">
      <w:r>
        <w:lastRenderedPageBreak/>
        <w:t>Here are two examples for the ak47 and smg classes:</w:t>
      </w:r>
    </w:p>
    <w:p w14:paraId="70AD5139" w14:textId="0EE000D7" w:rsidR="00C6402B" w:rsidRDefault="00C6402B" w:rsidP="009E22C0">
      <w:r>
        <w:rPr>
          <w:noProof/>
        </w:rPr>
        <w:drawing>
          <wp:inline distT="0" distB="0" distL="0" distR="0" wp14:anchorId="428CF09A" wp14:editId="1961F411">
            <wp:extent cx="6120130" cy="1569085"/>
            <wp:effectExtent l="0" t="0" r="1270" b="5715"/>
            <wp:docPr id="1335279783"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79783" name="Picture 2" descr="A screen shot of a computer cod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120130" cy="1569085"/>
                    </a:xfrm>
                    <a:prstGeom prst="rect">
                      <a:avLst/>
                    </a:prstGeom>
                  </pic:spPr>
                </pic:pic>
              </a:graphicData>
            </a:graphic>
          </wp:inline>
        </w:drawing>
      </w:r>
    </w:p>
    <w:p w14:paraId="01D66426" w14:textId="77777777" w:rsidR="00C6402B" w:rsidRDefault="00C6402B" w:rsidP="009E22C0"/>
    <w:p w14:paraId="018DC998" w14:textId="5D2B8591" w:rsidR="00C6402B" w:rsidRDefault="00C6402B" w:rsidP="009E22C0">
      <w:r>
        <w:t xml:space="preserve">These are used by the weapon spawners. </w:t>
      </w:r>
    </w:p>
    <w:p w14:paraId="207157AC" w14:textId="77777777" w:rsidR="00C6402B" w:rsidRDefault="00C6402B" w:rsidP="009E22C0"/>
    <w:p w14:paraId="412B4712" w14:textId="2B470A86" w:rsidR="00C6402B" w:rsidRDefault="00536216" w:rsidP="00C6402B">
      <w:pPr>
        <w:pStyle w:val="Heading3"/>
      </w:pPr>
      <w:bookmarkStart w:id="111" w:name="_Toc160434250"/>
      <w:r>
        <w:t>W</w:t>
      </w:r>
      <w:r w:rsidR="00C6402B">
        <w:t>e</w:t>
      </w:r>
      <w:r>
        <w:t>apon spawners</w:t>
      </w:r>
      <w:bookmarkEnd w:id="111"/>
    </w:p>
    <w:p w14:paraId="6F157F51" w14:textId="2F2F43A8" w:rsidR="005F28D9" w:rsidRDefault="00536216" w:rsidP="00536216">
      <w:r>
        <w:t xml:space="preserve">These are a type of tile that spawn </w:t>
      </w:r>
      <w:r w:rsidR="005F28D9">
        <w:t xml:space="preserve">weapons </w:t>
      </w:r>
      <w:r>
        <w:t xml:space="preserve">at regular intervals. </w:t>
      </w:r>
      <w:r w:rsidR="005F28D9">
        <w:t>They are spawned in usin</w:t>
      </w:r>
      <w:r w:rsidR="000E4DC1">
        <w:t>g</w:t>
      </w:r>
      <w:r w:rsidR="005F28D9">
        <w:t xml:space="preserve"> the same function the rest of the tiles use. They have no collision. </w:t>
      </w:r>
      <w:r w:rsidR="001450F6">
        <w:rPr>
          <w:noProof/>
        </w:rPr>
        <w:drawing>
          <wp:inline distT="0" distB="0" distL="0" distR="0" wp14:anchorId="43435FF8" wp14:editId="3D564E7C">
            <wp:extent cx="6120130" cy="2348865"/>
            <wp:effectExtent l="0" t="0" r="1270" b="635"/>
            <wp:docPr id="1349673249" name="Picture 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3249" name="Picture 9" descr="A computer screen shot of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2348865"/>
                    </a:xfrm>
                    <a:prstGeom prst="rect">
                      <a:avLst/>
                    </a:prstGeom>
                  </pic:spPr>
                </pic:pic>
              </a:graphicData>
            </a:graphic>
          </wp:inline>
        </w:drawing>
      </w:r>
    </w:p>
    <w:p w14:paraId="68CF474B" w14:textId="77777777" w:rsidR="001450F6" w:rsidRDefault="001450F6" w:rsidP="00536216"/>
    <w:p w14:paraId="55D77C4D" w14:textId="2AA4809D" w:rsidR="001450F6" w:rsidRDefault="001450F6" w:rsidP="00536216">
      <w:r>
        <w:t xml:space="preserve">The update function is called in the game update function. Every 10 seconds the spawn_gun function is called given that there are not too many guns in the level already. </w:t>
      </w:r>
    </w:p>
    <w:p w14:paraId="48E0DEFB" w14:textId="77777777" w:rsidR="001450F6" w:rsidRDefault="001450F6" w:rsidP="00536216"/>
    <w:p w14:paraId="599AF42D" w14:textId="59755401" w:rsidR="001450F6" w:rsidRDefault="001450F6" w:rsidP="00536216">
      <w:r>
        <w:t xml:space="preserve">This worked well and the game spawned weapons properly. </w:t>
      </w:r>
      <w:r w:rsidR="00914035">
        <w:t xml:space="preserve">Here is a </w:t>
      </w:r>
      <w:hyperlink r:id="rId65" w:history="1">
        <w:r w:rsidR="00914035" w:rsidRPr="005F45D5">
          <w:rPr>
            <w:rStyle w:val="Hyperlink"/>
          </w:rPr>
          <w:t>video</w:t>
        </w:r>
      </w:hyperlink>
      <w:r w:rsidR="00914035">
        <w:t xml:space="preserve"> of testing</w:t>
      </w:r>
      <w:r w:rsidR="005F45D5">
        <w:t>.</w:t>
      </w:r>
    </w:p>
    <w:p w14:paraId="02BF416E" w14:textId="77777777" w:rsidR="005F45D5" w:rsidRDefault="005F45D5" w:rsidP="00536216"/>
    <w:p w14:paraId="242932BE" w14:textId="6BA0DBD4" w:rsidR="005F45D5" w:rsidRDefault="009B04C3" w:rsidP="005F45D5">
      <w:pPr>
        <w:pStyle w:val="Heading3"/>
      </w:pPr>
      <w:bookmarkStart w:id="112" w:name="_Toc160434251"/>
      <w:r>
        <w:t>P</w:t>
      </w:r>
      <w:r w:rsidR="005F45D5">
        <w:t xml:space="preserve">layers </w:t>
      </w:r>
      <w:r>
        <w:t>Interaction with</w:t>
      </w:r>
      <w:r w:rsidR="005F45D5">
        <w:t xml:space="preserve"> weapons</w:t>
      </w:r>
      <w:bookmarkEnd w:id="112"/>
    </w:p>
    <w:p w14:paraId="734F4A9E" w14:textId="2DD4463D" w:rsidR="005F45D5" w:rsidRDefault="005F45D5" w:rsidP="005F45D5">
      <w:r>
        <w:t>Players pick up weapons when they are colliding with the weapon and they press the weapon pick up key. When they do this the player</w:t>
      </w:r>
      <w:r w:rsidR="00D81EC8">
        <w:t xml:space="preserve">s holding attribute is set to be the weapon it is colliding with. </w:t>
      </w:r>
      <w:r w:rsidR="007C1137">
        <w:t>The weapon is moved to be at the position of the player.</w:t>
      </w:r>
      <w:r w:rsidR="00296751">
        <w:t xml:space="preserve"> </w:t>
      </w:r>
      <w:r w:rsidR="007C1137">
        <w:t xml:space="preserve">This means the weapon moves with the player. </w:t>
      </w:r>
      <w:r w:rsidR="009B04C3">
        <w:t>Here is the code that moves the weapon:</w:t>
      </w:r>
    </w:p>
    <w:p w14:paraId="2F7C5773" w14:textId="77777777" w:rsidR="009B04C3" w:rsidRDefault="009B04C3" w:rsidP="005F45D5"/>
    <w:p w14:paraId="6750EE7F" w14:textId="2CDBD82C" w:rsidR="009B04C3" w:rsidRPr="005F45D5" w:rsidRDefault="009B04C3" w:rsidP="005F45D5">
      <w:r>
        <w:rPr>
          <w:noProof/>
        </w:rPr>
        <w:drawing>
          <wp:inline distT="0" distB="0" distL="0" distR="0" wp14:anchorId="0900D2E6" wp14:editId="57C889EB">
            <wp:extent cx="6120130" cy="2827655"/>
            <wp:effectExtent l="0" t="0" r="1270" b="4445"/>
            <wp:docPr id="1136940328"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40328" name="Picture 10" descr="A screen 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120130" cy="2827655"/>
                    </a:xfrm>
                    <a:prstGeom prst="rect">
                      <a:avLst/>
                    </a:prstGeom>
                  </pic:spPr>
                </pic:pic>
              </a:graphicData>
            </a:graphic>
          </wp:inline>
        </w:drawing>
      </w:r>
    </w:p>
    <w:p w14:paraId="65661B40" w14:textId="77777777" w:rsidR="005F28D9" w:rsidRDefault="005F28D9" w:rsidP="00536216"/>
    <w:p w14:paraId="6C1FF821" w14:textId="2E441FD1" w:rsidR="005F28D9" w:rsidRDefault="005F28D9" w:rsidP="005F28D9">
      <w:pPr>
        <w:pStyle w:val="Heading3"/>
      </w:pPr>
      <w:bookmarkStart w:id="113" w:name="_Toc160434252"/>
      <w:r>
        <w:t>Ammunition with weapons</w:t>
      </w:r>
      <w:bookmarkEnd w:id="113"/>
    </w:p>
    <w:p w14:paraId="278EA696" w14:textId="30446829" w:rsidR="005F28D9" w:rsidRDefault="005F28D9" w:rsidP="005F28D9">
      <w:r>
        <w:t xml:space="preserve">When a weapon is shot its </w:t>
      </w:r>
      <w:r w:rsidR="005F45D5">
        <w:t>ammo attribute is decreased by one. Once the ammo attribute is decreased below 0 the gun is killed and the players holding attribute is set to None.</w:t>
      </w:r>
    </w:p>
    <w:p w14:paraId="41D9451D" w14:textId="77777777" w:rsidR="005F45D5" w:rsidRDefault="005F45D5" w:rsidP="005F28D9"/>
    <w:p w14:paraId="16009806" w14:textId="5E627F74" w:rsidR="005F45D5" w:rsidRDefault="009B04C3" w:rsidP="005F28D9">
      <w:r>
        <w:t xml:space="preserve">The code for this can be seen in the image above. </w:t>
      </w:r>
    </w:p>
    <w:p w14:paraId="21EC1B20" w14:textId="77777777" w:rsidR="00296751" w:rsidRDefault="00296751" w:rsidP="005F28D9"/>
    <w:p w14:paraId="2181C284" w14:textId="6CF215C3" w:rsidR="00296751" w:rsidRPr="005F28D9" w:rsidRDefault="00296751" w:rsidP="005F28D9">
      <w:r>
        <w:t xml:space="preserve">This all worked as expected. Here is an image of the player holding a weapon. </w:t>
      </w:r>
    </w:p>
    <w:p w14:paraId="47E307C8" w14:textId="0A51B5E7" w:rsidR="005F28D9" w:rsidRDefault="00296751" w:rsidP="005F28D9">
      <w:r>
        <w:rPr>
          <w:noProof/>
        </w:rPr>
        <w:drawing>
          <wp:inline distT="0" distB="0" distL="0" distR="0" wp14:anchorId="7BBC238D" wp14:editId="2D6B4836">
            <wp:extent cx="1701800" cy="1104900"/>
            <wp:effectExtent l="0" t="0" r="0" b="0"/>
            <wp:docPr id="107128437" name="Picture 2" descr="A video game screen with a pixelated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8437" name="Picture 2" descr="A video game screen with a pixelated charac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701800" cy="1104900"/>
                    </a:xfrm>
                    <a:prstGeom prst="rect">
                      <a:avLst/>
                    </a:prstGeom>
                  </pic:spPr>
                </pic:pic>
              </a:graphicData>
            </a:graphic>
          </wp:inline>
        </w:drawing>
      </w:r>
    </w:p>
    <w:p w14:paraId="2C85A8B6" w14:textId="77777777" w:rsidR="00296751" w:rsidRDefault="00296751" w:rsidP="005F28D9"/>
    <w:p w14:paraId="63610153" w14:textId="0D6B9039" w:rsidR="00296751" w:rsidRDefault="00296751" w:rsidP="00296751">
      <w:pPr>
        <w:pStyle w:val="Heading3"/>
      </w:pPr>
      <w:bookmarkStart w:id="114" w:name="_Toc160434253"/>
      <w:r>
        <w:t>Shooting</w:t>
      </w:r>
      <w:bookmarkEnd w:id="114"/>
    </w:p>
    <w:p w14:paraId="7C6A2B3E" w14:textId="50090938" w:rsidR="00296751" w:rsidRDefault="00296751" w:rsidP="00296751">
      <w:r>
        <w:t xml:space="preserve">Shoot is a method within the player class. It initialises a Bullet and gives it a velocity that is based of the direction the player is aiming and the speed of the bullets that the weapon that the player is holding. </w:t>
      </w:r>
      <w:r w:rsidR="003E4EB1">
        <w:t xml:space="preserve">It also decreases the ammo by one. </w:t>
      </w:r>
      <w:r w:rsidR="00530144">
        <w:t xml:space="preserve">Here is the code. </w:t>
      </w:r>
    </w:p>
    <w:p w14:paraId="557CB40F" w14:textId="77777777" w:rsidR="00530144" w:rsidRDefault="00530144" w:rsidP="00296751"/>
    <w:p w14:paraId="13640EBE" w14:textId="28B0FAD2" w:rsidR="00530144" w:rsidRDefault="00530144" w:rsidP="00296751">
      <w:r>
        <w:rPr>
          <w:noProof/>
        </w:rPr>
        <w:drawing>
          <wp:inline distT="0" distB="0" distL="0" distR="0" wp14:anchorId="289323D5" wp14:editId="02B6E405">
            <wp:extent cx="6120130" cy="1028065"/>
            <wp:effectExtent l="0" t="0" r="1270" b="635"/>
            <wp:docPr id="1067193924"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93924" name="Picture 3" descr="A screen 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1028065"/>
                    </a:xfrm>
                    <a:prstGeom prst="rect">
                      <a:avLst/>
                    </a:prstGeom>
                  </pic:spPr>
                </pic:pic>
              </a:graphicData>
            </a:graphic>
          </wp:inline>
        </w:drawing>
      </w:r>
    </w:p>
    <w:p w14:paraId="40FCB914" w14:textId="77777777" w:rsidR="00530144" w:rsidRDefault="00530144" w:rsidP="00296751"/>
    <w:p w14:paraId="6AA0C3C6" w14:textId="7FB5A1CB" w:rsidR="00530144" w:rsidRDefault="00530144" w:rsidP="00296751">
      <w:r>
        <w:lastRenderedPageBreak/>
        <w:t xml:space="preserve">This works as it should. </w:t>
      </w:r>
      <w:r w:rsidR="00261EDB">
        <w:t xml:space="preserve">Here is a </w:t>
      </w:r>
      <w:hyperlink r:id="rId69" w:history="1">
        <w:r w:rsidR="00261EDB" w:rsidRPr="004237EF">
          <w:rPr>
            <w:rStyle w:val="Hyperlink"/>
          </w:rPr>
          <w:t>video</w:t>
        </w:r>
      </w:hyperlink>
      <w:r w:rsidR="00261EDB">
        <w:t xml:space="preserve"> of testing. </w:t>
      </w:r>
    </w:p>
    <w:p w14:paraId="23745CB7" w14:textId="408EEEC9" w:rsidR="00530144" w:rsidRDefault="00530144" w:rsidP="00296751"/>
    <w:p w14:paraId="63369582" w14:textId="4C76DDED" w:rsidR="00F96D59" w:rsidRDefault="00F96D59" w:rsidP="00F96D59">
      <w:pPr>
        <w:pStyle w:val="Heading2"/>
        <w:rPr>
          <w:rFonts w:hint="eastAsia"/>
        </w:rPr>
      </w:pPr>
      <w:bookmarkStart w:id="115" w:name="_Toc160434254"/>
      <w:r>
        <w:t>Stage 4 Evaluation</w:t>
      </w:r>
      <w:bookmarkEnd w:id="115"/>
    </w:p>
    <w:p w14:paraId="05BD8758" w14:textId="2B71DCCA" w:rsidR="00F96D59" w:rsidRPr="00F96D59" w:rsidRDefault="00F33BCD" w:rsidP="00F33BCD">
      <w:r>
        <w:t>This was effective in creating a weapon system that worked for the weapons I need at this moment. In the future I will add new weapons and new weapon types</w:t>
      </w:r>
      <w:r w:rsidR="005E5A3B">
        <w:t xml:space="preserve"> such as rocket launchers. </w:t>
      </w:r>
    </w:p>
    <w:p w14:paraId="4C97D022" w14:textId="3FF7D678" w:rsidR="00182F27" w:rsidRDefault="00680374" w:rsidP="00182F27">
      <w:pPr>
        <w:pStyle w:val="Heading2"/>
        <w:rPr>
          <w:rFonts w:hint="eastAsia"/>
        </w:rPr>
      </w:pPr>
      <w:bookmarkStart w:id="116" w:name="_Toc160434255"/>
      <w:r>
        <w:t xml:space="preserve">Stage </w:t>
      </w:r>
      <w:r w:rsidR="00F96D59">
        <w:t>5</w:t>
      </w:r>
      <w:r>
        <w:t xml:space="preserve">, </w:t>
      </w:r>
      <w:r w:rsidR="009E22C0">
        <w:t>Changing the structure</w:t>
      </w:r>
      <w:bookmarkEnd w:id="116"/>
    </w:p>
    <w:p w14:paraId="4FBE0C49" w14:textId="51E8D9F4" w:rsidR="009E22C0" w:rsidRDefault="009E22C0" w:rsidP="009E22C0">
      <w:r>
        <w:t>Since the original structure of the game was would be difficult to work with further into the game I decided to change the structure of the game to iteration 2 that can be seen in the design. Here is the code that I used</w:t>
      </w:r>
      <w:r w:rsidR="006C522D">
        <w:t>:</w:t>
      </w:r>
    </w:p>
    <w:p w14:paraId="5340F7F6" w14:textId="77777777" w:rsidR="009E22C0" w:rsidRDefault="009E22C0" w:rsidP="009E22C0"/>
    <w:p w14:paraId="7D93AB6D" w14:textId="6EA383C3" w:rsidR="009E22C0" w:rsidRDefault="009E22C0" w:rsidP="009E22C0">
      <w:r w:rsidRPr="009E22C0">
        <w:rPr>
          <w:noProof/>
        </w:rPr>
        <w:drawing>
          <wp:inline distT="0" distB="0" distL="0" distR="0" wp14:anchorId="1202D30B" wp14:editId="11670293">
            <wp:extent cx="5778500" cy="3060700"/>
            <wp:effectExtent l="0" t="0" r="0" b="0"/>
            <wp:docPr id="60674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46895" name=""/>
                    <pic:cNvPicPr/>
                  </pic:nvPicPr>
                  <pic:blipFill>
                    <a:blip r:embed="rId70"/>
                    <a:stretch>
                      <a:fillRect/>
                    </a:stretch>
                  </pic:blipFill>
                  <pic:spPr>
                    <a:xfrm>
                      <a:off x="0" y="0"/>
                      <a:ext cx="5778500" cy="3060700"/>
                    </a:xfrm>
                    <a:prstGeom prst="rect">
                      <a:avLst/>
                    </a:prstGeom>
                  </pic:spPr>
                </pic:pic>
              </a:graphicData>
            </a:graphic>
          </wp:inline>
        </w:drawing>
      </w:r>
      <w:r w:rsidRPr="009E22C0">
        <w:rPr>
          <w:noProof/>
        </w:rPr>
        <w:drawing>
          <wp:inline distT="0" distB="0" distL="0" distR="0" wp14:anchorId="7EDDF132" wp14:editId="237B17F5">
            <wp:extent cx="3378200" cy="723900"/>
            <wp:effectExtent l="0" t="0" r="0" b="0"/>
            <wp:docPr id="12211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8528" name=""/>
                    <pic:cNvPicPr/>
                  </pic:nvPicPr>
                  <pic:blipFill>
                    <a:blip r:embed="rId71"/>
                    <a:stretch>
                      <a:fillRect/>
                    </a:stretch>
                  </pic:blipFill>
                  <pic:spPr>
                    <a:xfrm>
                      <a:off x="0" y="0"/>
                      <a:ext cx="3378200" cy="723900"/>
                    </a:xfrm>
                    <a:prstGeom prst="rect">
                      <a:avLst/>
                    </a:prstGeom>
                  </pic:spPr>
                </pic:pic>
              </a:graphicData>
            </a:graphic>
          </wp:inline>
        </w:drawing>
      </w:r>
    </w:p>
    <w:p w14:paraId="5207D5D1" w14:textId="77777777" w:rsidR="009E22C0" w:rsidRDefault="009E22C0" w:rsidP="009E22C0"/>
    <w:p w14:paraId="55CB13A3" w14:textId="5443410D" w:rsidR="009E22C0" w:rsidRDefault="009E22C0" w:rsidP="009E22C0">
      <w:r>
        <w:t xml:space="preserve">In testing of this code I found that the levels were not being displayed properly. </w:t>
      </w:r>
      <w:r w:rsidRPr="009E22C0">
        <w:rPr>
          <w:noProof/>
        </w:rPr>
        <w:lastRenderedPageBreak/>
        <w:drawing>
          <wp:inline distT="0" distB="0" distL="0" distR="0" wp14:anchorId="332361D8" wp14:editId="531B1722">
            <wp:extent cx="6120130" cy="3435985"/>
            <wp:effectExtent l="0" t="0" r="1270" b="5715"/>
            <wp:docPr id="153227002" name="Picture 1" descr="My game not displaying the level proper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002" name="Picture 1" descr="My game not displaying the level properly"/>
                    <pic:cNvPicPr/>
                  </pic:nvPicPr>
                  <pic:blipFill>
                    <a:blip r:embed="rId72"/>
                    <a:stretch>
                      <a:fillRect/>
                    </a:stretch>
                  </pic:blipFill>
                  <pic:spPr>
                    <a:xfrm>
                      <a:off x="0" y="0"/>
                      <a:ext cx="6120130" cy="3435985"/>
                    </a:xfrm>
                    <a:prstGeom prst="rect">
                      <a:avLst/>
                    </a:prstGeom>
                  </pic:spPr>
                </pic:pic>
              </a:graphicData>
            </a:graphic>
          </wp:inline>
        </w:drawing>
      </w:r>
    </w:p>
    <w:p w14:paraId="5F5DB1AC" w14:textId="77777777" w:rsidR="009B2682" w:rsidRDefault="009B2682" w:rsidP="009E22C0"/>
    <w:p w14:paraId="7E5CB827" w14:textId="77777777" w:rsidR="00291607" w:rsidRDefault="009B2682" w:rsidP="009E22C0">
      <w:r>
        <w:t>To investigate the cause of this issue I printed the layouts</w:t>
      </w:r>
      <w:r w:rsidR="00291607">
        <w:t>.</w:t>
      </w:r>
    </w:p>
    <w:p w14:paraId="39B69563" w14:textId="759967C5" w:rsidR="00291607" w:rsidRDefault="00291607" w:rsidP="009E22C0">
      <w:r w:rsidRPr="00291607">
        <w:rPr>
          <w:noProof/>
        </w:rPr>
        <w:drawing>
          <wp:inline distT="0" distB="0" distL="0" distR="0" wp14:anchorId="14CB4B43" wp14:editId="0C6E0B35">
            <wp:extent cx="2003778" cy="254000"/>
            <wp:effectExtent l="0" t="0" r="3175" b="0"/>
            <wp:docPr id="190234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45465" name=""/>
                    <pic:cNvPicPr/>
                  </pic:nvPicPr>
                  <pic:blipFill>
                    <a:blip r:embed="rId73"/>
                    <a:stretch>
                      <a:fillRect/>
                    </a:stretch>
                  </pic:blipFill>
                  <pic:spPr>
                    <a:xfrm>
                      <a:off x="0" y="0"/>
                      <a:ext cx="2015494" cy="255485"/>
                    </a:xfrm>
                    <a:prstGeom prst="rect">
                      <a:avLst/>
                    </a:prstGeom>
                  </pic:spPr>
                </pic:pic>
              </a:graphicData>
            </a:graphic>
          </wp:inline>
        </w:drawing>
      </w:r>
    </w:p>
    <w:p w14:paraId="57CF7DA9" w14:textId="3DB07921" w:rsidR="00291607" w:rsidRDefault="00291607" w:rsidP="009E22C0">
      <w:r>
        <w:t xml:space="preserve">This showed that the levels were being </w:t>
      </w:r>
      <w:r w:rsidR="00E25FE3">
        <w:t>passed into the game function as an list of maps but the program was trying to read the “layouts” as if it was a single map. This resulted in the bug that can be seen. I fixed this b</w:t>
      </w:r>
      <w:r w:rsidR="00583437">
        <w:t>y reading the layouts as a list and adding each as a level.</w:t>
      </w:r>
    </w:p>
    <w:p w14:paraId="15FC876E" w14:textId="77777777" w:rsidR="00583437" w:rsidRDefault="00583437" w:rsidP="009E22C0"/>
    <w:p w14:paraId="2801F23B" w14:textId="1287BDDE" w:rsidR="00E25FE3" w:rsidRDefault="00583437" w:rsidP="009E22C0">
      <w:r>
        <w:t>This worked so I removed the print function.</w:t>
      </w:r>
      <w:r w:rsidR="0008761E">
        <w:t xml:space="preserve"> Here is a screen shot of the level after the bug was fixed:</w:t>
      </w:r>
    </w:p>
    <w:p w14:paraId="556121FC" w14:textId="2664C701" w:rsidR="002E6C73" w:rsidRDefault="00583437" w:rsidP="002E6C73">
      <w:r w:rsidRPr="00583437">
        <w:rPr>
          <w:noProof/>
        </w:rPr>
        <w:drawing>
          <wp:inline distT="0" distB="0" distL="0" distR="0" wp14:anchorId="033346EF" wp14:editId="37D905C5">
            <wp:extent cx="6120130" cy="3435985"/>
            <wp:effectExtent l="0" t="0" r="1270" b="5715"/>
            <wp:docPr id="69332372" name="Picture 1" descr="A video game with trees and a person in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2372" name="Picture 1" descr="A video game with trees and a person in a hat&#10;&#10;Description automatically generated"/>
                    <pic:cNvPicPr/>
                  </pic:nvPicPr>
                  <pic:blipFill>
                    <a:blip r:embed="rId74"/>
                    <a:stretch>
                      <a:fillRect/>
                    </a:stretch>
                  </pic:blipFill>
                  <pic:spPr>
                    <a:xfrm>
                      <a:off x="0" y="0"/>
                      <a:ext cx="6120130" cy="3435985"/>
                    </a:xfrm>
                    <a:prstGeom prst="rect">
                      <a:avLst/>
                    </a:prstGeom>
                  </pic:spPr>
                </pic:pic>
              </a:graphicData>
            </a:graphic>
          </wp:inline>
        </w:drawing>
      </w:r>
    </w:p>
    <w:p w14:paraId="0FCAE1CD" w14:textId="77777777" w:rsidR="00583437" w:rsidRDefault="00583437" w:rsidP="002E6C73"/>
    <w:p w14:paraId="6C0388C7" w14:textId="6234784A" w:rsidR="00583437" w:rsidRDefault="00583437" w:rsidP="002F7AA0">
      <w:r w:rsidRPr="00BB03AC">
        <w:t xml:space="preserve">Next I </w:t>
      </w:r>
      <w:r w:rsidR="003652D3">
        <w:t>need</w:t>
      </w:r>
      <w:r w:rsidRPr="00BB03AC">
        <w:t xml:space="preserve"> a way to move through the levels</w:t>
      </w:r>
      <w:r w:rsidR="002F7AA0">
        <w:t xml:space="preserve"> since the </w:t>
      </w:r>
      <w:r w:rsidR="003652D3">
        <w:t>method that</w:t>
      </w:r>
      <w:r w:rsidR="002F7AA0">
        <w:t xml:space="preserve"> levels </w:t>
      </w:r>
      <w:r w:rsidR="003652D3">
        <w:t>are</w:t>
      </w:r>
      <w:r w:rsidR="002F7AA0">
        <w:t xml:space="preserve"> being done was different</w:t>
      </w:r>
      <w:r w:rsidRPr="00BB03AC">
        <w:t>. I created a function that gets called whenever the player presses the “p” key for testing to move through the levels.</w:t>
      </w:r>
    </w:p>
    <w:p w14:paraId="3F0A1C0F" w14:textId="77777777" w:rsidR="00866001" w:rsidRPr="00BB03AC" w:rsidRDefault="00866001" w:rsidP="002F7AA0"/>
    <w:p w14:paraId="30500CD1" w14:textId="6643353B" w:rsidR="002F7AA0" w:rsidRDefault="00583437" w:rsidP="002F7AA0">
      <w:r w:rsidRPr="00BB03AC">
        <w:rPr>
          <w:noProof/>
        </w:rPr>
        <w:drawing>
          <wp:inline distT="0" distB="0" distL="0" distR="0" wp14:anchorId="397CBC96" wp14:editId="6DE456FA">
            <wp:extent cx="4584700" cy="990600"/>
            <wp:effectExtent l="0" t="0" r="0" b="0"/>
            <wp:docPr id="4355820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82004" name="Picture 1" descr="A screen shot of a computer code&#10;&#10;Description automatically generated"/>
                    <pic:cNvPicPr/>
                  </pic:nvPicPr>
                  <pic:blipFill>
                    <a:blip r:embed="rId75"/>
                    <a:stretch>
                      <a:fillRect/>
                    </a:stretch>
                  </pic:blipFill>
                  <pic:spPr>
                    <a:xfrm>
                      <a:off x="0" y="0"/>
                      <a:ext cx="4584700" cy="990600"/>
                    </a:xfrm>
                    <a:prstGeom prst="rect">
                      <a:avLst/>
                    </a:prstGeom>
                  </pic:spPr>
                </pic:pic>
              </a:graphicData>
            </a:graphic>
          </wp:inline>
        </w:drawing>
      </w:r>
    </w:p>
    <w:p w14:paraId="5C772300" w14:textId="178F91C4" w:rsidR="002F7AA0" w:rsidRPr="00BB03AC" w:rsidRDefault="002F7AA0" w:rsidP="002F7AA0">
      <w:r w:rsidRPr="00BB03AC">
        <w:t>This function removes all of the non permanent parts of the game (e.g. the weapons and bullets) and loads the next levels permenant parts (e.g. the tiles).</w:t>
      </w:r>
      <w:r>
        <w:t xml:space="preserve"> Later I will move to the next level when someone has one the round.</w:t>
      </w:r>
    </w:p>
    <w:p w14:paraId="3B3ADE83" w14:textId="77777777" w:rsidR="002F7AA0" w:rsidRPr="00BB03AC" w:rsidRDefault="002F7AA0" w:rsidP="002E6C73">
      <w:pPr>
        <w:rPr>
          <w:color w:val="FF0000"/>
        </w:rPr>
      </w:pPr>
    </w:p>
    <w:p w14:paraId="182CAB04" w14:textId="30EF684E" w:rsidR="007A569C" w:rsidRPr="00BB03AC" w:rsidRDefault="007A569C" w:rsidP="002F7AA0">
      <w:r w:rsidRPr="00BB03AC">
        <w:t>I created a function that spawned in the players when they hit a button on the keyboard (“e”) or when they plugged in a controller</w:t>
      </w:r>
      <w:r w:rsidR="00BD241C" w:rsidRPr="00BB03AC">
        <w:t xml:space="preserve"> for the first time. </w:t>
      </w:r>
    </w:p>
    <w:p w14:paraId="13B6CE0D" w14:textId="77777777" w:rsidR="007A569C" w:rsidRPr="00BB03AC" w:rsidRDefault="007A569C" w:rsidP="007A569C">
      <w:pPr>
        <w:rPr>
          <w:color w:val="FF0000"/>
        </w:rPr>
      </w:pPr>
    </w:p>
    <w:p w14:paraId="7D8F4345" w14:textId="77777777" w:rsidR="00EE1AC8" w:rsidRDefault="007A569C" w:rsidP="002F7AA0">
      <w:pPr>
        <w:rPr>
          <w:color w:val="FF0000"/>
        </w:rPr>
      </w:pPr>
      <w:r w:rsidRPr="00BB03AC">
        <w:rPr>
          <w:noProof/>
          <w:color w:val="FF0000"/>
        </w:rPr>
        <w:drawing>
          <wp:inline distT="0" distB="0" distL="0" distR="0" wp14:anchorId="0FE6902E" wp14:editId="1B35E9EA">
            <wp:extent cx="5245100" cy="1143000"/>
            <wp:effectExtent l="0" t="0" r="0" b="0"/>
            <wp:docPr id="126144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48334" name=""/>
                    <pic:cNvPicPr/>
                  </pic:nvPicPr>
                  <pic:blipFill>
                    <a:blip r:embed="rId76"/>
                    <a:stretch>
                      <a:fillRect/>
                    </a:stretch>
                  </pic:blipFill>
                  <pic:spPr>
                    <a:xfrm>
                      <a:off x="0" y="0"/>
                      <a:ext cx="5245100" cy="1143000"/>
                    </a:xfrm>
                    <a:prstGeom prst="rect">
                      <a:avLst/>
                    </a:prstGeom>
                  </pic:spPr>
                </pic:pic>
              </a:graphicData>
            </a:graphic>
          </wp:inline>
        </w:drawing>
      </w:r>
    </w:p>
    <w:p w14:paraId="41FA658D" w14:textId="7C617AC0" w:rsidR="00BD241C" w:rsidRPr="00EE1AC8" w:rsidRDefault="00000000" w:rsidP="00EE1AC8">
      <w:pPr>
        <w:rPr>
          <w:color w:val="FF0000"/>
        </w:rPr>
      </w:pPr>
      <w:hyperlink r:id="rId77" w:history="1">
        <w:r w:rsidR="00EE1AC8" w:rsidRPr="00EE1AC8">
          <w:rPr>
            <w:rStyle w:val="Hyperlink"/>
          </w:rPr>
          <w:t>Here</w:t>
        </w:r>
      </w:hyperlink>
      <w:r w:rsidR="00EE1AC8">
        <w:t xml:space="preserve"> </w:t>
      </w:r>
      <w:r w:rsidR="00E92D7E" w:rsidRPr="00BB03AC">
        <w:t xml:space="preserve">is </w:t>
      </w:r>
      <w:r w:rsidR="00AE7922" w:rsidRPr="00BB03AC">
        <w:t xml:space="preserve">a video of testing. When </w:t>
      </w:r>
      <w:r w:rsidR="00BD24FE">
        <w:t>pressing e to spawn the keyboard player</w:t>
      </w:r>
      <w:r w:rsidR="00AE7922" w:rsidRPr="00BB03AC">
        <w:t xml:space="preserve"> many players were being added. This was happening every frame. I fixed this by adding a keyboard player spawned attribute. This meant that the keyboard player could only be spawned once.</w:t>
      </w:r>
    </w:p>
    <w:p w14:paraId="70405BFA" w14:textId="77777777" w:rsidR="0026531F" w:rsidRPr="00BB03AC" w:rsidRDefault="0026531F" w:rsidP="002E6C73">
      <w:pPr>
        <w:rPr>
          <w:color w:val="FF0000"/>
        </w:rPr>
      </w:pPr>
    </w:p>
    <w:p w14:paraId="50A086F2" w14:textId="3A8E996D" w:rsidR="00583437" w:rsidRPr="00BB03AC" w:rsidRDefault="00583437" w:rsidP="002F7AA0">
      <w:r w:rsidRPr="00BB03AC">
        <w:t xml:space="preserve">I also needed a method for </w:t>
      </w:r>
      <w:r w:rsidR="00C6402B" w:rsidRPr="00BB03AC">
        <w:t>moving</w:t>
      </w:r>
      <w:r w:rsidRPr="00BB03AC">
        <w:t xml:space="preserve"> the players into the correct place after </w:t>
      </w:r>
      <w:r w:rsidR="00C6402B" w:rsidRPr="00BB03AC">
        <w:t xml:space="preserve">the level was loaded as unlike before the players are the same objects throughout the game. </w:t>
      </w:r>
      <w:r w:rsidR="00406E6F" w:rsidRPr="00BB03AC">
        <w:t xml:space="preserve">This was the same as the algorithm in the design. </w:t>
      </w:r>
    </w:p>
    <w:p w14:paraId="2F5B085B" w14:textId="6724074B" w:rsidR="00406E6F" w:rsidRDefault="00BD241C" w:rsidP="002E6C73">
      <w:pPr>
        <w:rPr>
          <w:color w:val="FF0000"/>
        </w:rPr>
      </w:pPr>
      <w:r w:rsidRPr="00BB03AC">
        <w:rPr>
          <w:noProof/>
          <w:color w:val="FF0000"/>
        </w:rPr>
        <w:drawing>
          <wp:inline distT="0" distB="0" distL="0" distR="0" wp14:anchorId="6C38BDF5" wp14:editId="3A71AD20">
            <wp:extent cx="5651500" cy="1500090"/>
            <wp:effectExtent l="0" t="0" r="0" b="0"/>
            <wp:docPr id="82789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98574" name=""/>
                    <pic:cNvPicPr/>
                  </pic:nvPicPr>
                  <pic:blipFill>
                    <a:blip r:embed="rId78"/>
                    <a:stretch>
                      <a:fillRect/>
                    </a:stretch>
                  </pic:blipFill>
                  <pic:spPr>
                    <a:xfrm>
                      <a:off x="0" y="0"/>
                      <a:ext cx="5684847" cy="1508941"/>
                    </a:xfrm>
                    <a:prstGeom prst="rect">
                      <a:avLst/>
                    </a:prstGeom>
                  </pic:spPr>
                </pic:pic>
              </a:graphicData>
            </a:graphic>
          </wp:inline>
        </w:drawing>
      </w:r>
    </w:p>
    <w:p w14:paraId="784FE76C" w14:textId="77777777" w:rsidR="005F5ECF" w:rsidRDefault="005F5ECF" w:rsidP="005F5ECF"/>
    <w:p w14:paraId="364E6A0A" w14:textId="4165E910" w:rsidR="00002C07" w:rsidRDefault="00002C07" w:rsidP="00002C07">
      <w:pPr>
        <w:pStyle w:val="Heading2"/>
      </w:pPr>
      <w:bookmarkStart w:id="117" w:name="_Toc160434256"/>
      <w:r>
        <w:t>Stage 5 evaluation</w:t>
      </w:r>
      <w:bookmarkEnd w:id="117"/>
    </w:p>
    <w:p w14:paraId="44389141" w14:textId="62905298" w:rsidR="002B72FE" w:rsidRPr="002B72FE" w:rsidRDefault="002B72FE" w:rsidP="002B72FE">
      <w:r>
        <w:t xml:space="preserve">This stage was effective in creating a system that would be more robust where </w:t>
      </w:r>
      <w:r>
        <w:lastRenderedPageBreak/>
        <w:t xml:space="preserve">the same player could be used for different levels. This makes keeping track of which controller is asigned to which player and the score of each player far easier. </w:t>
      </w:r>
    </w:p>
    <w:p w14:paraId="61F8FAFA" w14:textId="54783005" w:rsidR="003737FD" w:rsidRDefault="00182F27" w:rsidP="003737FD">
      <w:pPr>
        <w:pStyle w:val="Heading2"/>
        <w:rPr>
          <w:rFonts w:hint="eastAsia"/>
        </w:rPr>
      </w:pPr>
      <w:bookmarkStart w:id="118" w:name="_Toc160434257"/>
      <w:r>
        <w:t xml:space="preserve">Stage </w:t>
      </w:r>
      <w:r w:rsidR="00F96D59">
        <w:t>6</w:t>
      </w:r>
      <w:r w:rsidR="00002C07">
        <w:t xml:space="preserve"> -</w:t>
      </w:r>
      <w:r>
        <w:t xml:space="preserve"> Splitting game into multiple parts</w:t>
      </w:r>
      <w:bookmarkEnd w:id="118"/>
    </w:p>
    <w:p w14:paraId="39F38131" w14:textId="6F9C3E91" w:rsidR="003737FD" w:rsidRDefault="003737FD" w:rsidP="003737FD">
      <w:r>
        <w:t>To increase the readability of the code I separated the code into multiple files. This improves the speed at which development can happen as fin</w:t>
      </w:r>
      <w:r w:rsidR="00F833C5">
        <w:t>d</w:t>
      </w:r>
      <w:r>
        <w:t xml:space="preserve">ing code is easier. </w:t>
      </w:r>
      <w:r w:rsidR="00D14E86">
        <w:t xml:space="preserve">To do this I used the import keyword in python to load the parts needed for each file. </w:t>
      </w:r>
    </w:p>
    <w:p w14:paraId="0C695AFC" w14:textId="4C000878" w:rsidR="003737FD" w:rsidRDefault="001673C6" w:rsidP="003737FD">
      <w:r>
        <w:rPr>
          <w:noProof/>
        </w:rPr>
        <w:drawing>
          <wp:inline distT="0" distB="0" distL="0" distR="0" wp14:anchorId="3851C201" wp14:editId="2E75775C">
            <wp:extent cx="4559300" cy="4216400"/>
            <wp:effectExtent l="0" t="0" r="0" b="0"/>
            <wp:docPr id="119809842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98424" name="Picture 43"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559300" cy="4216400"/>
                    </a:xfrm>
                    <a:prstGeom prst="rect">
                      <a:avLst/>
                    </a:prstGeom>
                  </pic:spPr>
                </pic:pic>
              </a:graphicData>
            </a:graphic>
          </wp:inline>
        </w:drawing>
      </w:r>
    </w:p>
    <w:p w14:paraId="258109A3" w14:textId="77777777" w:rsidR="001673C6" w:rsidRDefault="001673C6" w:rsidP="003737FD"/>
    <w:p w14:paraId="683EFEA0" w14:textId="23E0E503" w:rsidR="001673C6" w:rsidRDefault="001673C6" w:rsidP="003737FD">
      <w:r>
        <w:t>The game file imports these dependencies:</w:t>
      </w:r>
      <w:r>
        <w:rPr>
          <w:noProof/>
        </w:rPr>
        <w:drawing>
          <wp:inline distT="0" distB="0" distL="0" distR="0" wp14:anchorId="05BE7A43" wp14:editId="7A75DE18">
            <wp:extent cx="6007100" cy="1003300"/>
            <wp:effectExtent l="0" t="0" r="0" b="0"/>
            <wp:docPr id="1215522832" name="Picture 44"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2832" name="Picture 44" descr="A blue and whit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007100" cy="1003300"/>
                    </a:xfrm>
                    <a:prstGeom prst="rect">
                      <a:avLst/>
                    </a:prstGeom>
                  </pic:spPr>
                </pic:pic>
              </a:graphicData>
            </a:graphic>
          </wp:inline>
        </w:drawing>
      </w:r>
    </w:p>
    <w:p w14:paraId="4AC7EACD" w14:textId="77777777" w:rsidR="003B45AD" w:rsidRDefault="003B45AD" w:rsidP="003737FD"/>
    <w:p w14:paraId="59A18C95" w14:textId="1A56AE57" w:rsidR="003B45AD" w:rsidRDefault="003B45AD" w:rsidP="003B45AD">
      <w:pPr>
        <w:pStyle w:val="Heading2"/>
      </w:pPr>
      <w:bookmarkStart w:id="119" w:name="_Toc160434258"/>
      <w:r>
        <w:t>Stage 6 Evaluation</w:t>
      </w:r>
      <w:bookmarkEnd w:id="119"/>
    </w:p>
    <w:p w14:paraId="61789C00" w14:textId="4B38DF22" w:rsidR="00104F90" w:rsidRPr="00104F90" w:rsidRDefault="00104F90" w:rsidP="00104F90">
      <w:pPr>
        <w:rPr>
          <w:rFonts w:hint="eastAsia"/>
        </w:rPr>
      </w:pPr>
      <w:r>
        <w:t xml:space="preserve">This worked well and increased the readability and cleanliness of the code. </w:t>
      </w:r>
    </w:p>
    <w:p w14:paraId="28980170" w14:textId="51993CDC" w:rsidR="003737FD" w:rsidRDefault="00182F27" w:rsidP="003737FD">
      <w:pPr>
        <w:pStyle w:val="Heading2"/>
        <w:rPr>
          <w:rFonts w:hint="eastAsia"/>
        </w:rPr>
      </w:pPr>
      <w:bookmarkStart w:id="120" w:name="_Toc160434259"/>
      <w:r>
        <w:lastRenderedPageBreak/>
        <w:t xml:space="preserve">Stage </w:t>
      </w:r>
      <w:r w:rsidR="00F96D59">
        <w:t>7</w:t>
      </w:r>
      <w:r>
        <w:t>, Animations</w:t>
      </w:r>
      <w:bookmarkEnd w:id="120"/>
    </w:p>
    <w:p w14:paraId="4BF67287" w14:textId="3C568FF3" w:rsidR="003737FD" w:rsidRDefault="003737FD" w:rsidP="003737FD">
      <w:pPr>
        <w:pStyle w:val="Heading3"/>
      </w:pPr>
      <w:bookmarkStart w:id="121" w:name="_Toc160434260"/>
      <w:r>
        <w:t>Changing the direction that the player is facing</w:t>
      </w:r>
      <w:bookmarkEnd w:id="121"/>
    </w:p>
    <w:p w14:paraId="4ED41C36" w14:textId="376A33B8" w:rsidR="003737FD" w:rsidRDefault="003737FD" w:rsidP="003737FD">
      <w:r>
        <w:t xml:space="preserve">Players need to be facing to the left when they are moving to the left and facing to the right when they are moving to the right. To do this I flip the image that will be used for the player and store it in a list with the normal image. I can then choose which image I want to use depending on the velocity of the player. </w:t>
      </w:r>
    </w:p>
    <w:p w14:paraId="22E7FA26" w14:textId="20C2EAFE" w:rsidR="0059586B" w:rsidRDefault="0059586B" w:rsidP="003737FD"/>
    <w:p w14:paraId="335AD969" w14:textId="3707453C" w:rsidR="0059586B" w:rsidRDefault="0059586B" w:rsidP="003737FD">
      <w:r>
        <w:t>Here is the code for that</w:t>
      </w:r>
      <w:r w:rsidR="00210754">
        <w:t>:</w:t>
      </w:r>
    </w:p>
    <w:p w14:paraId="422E4760" w14:textId="568B26C3" w:rsidR="003737FD" w:rsidRDefault="0059586B" w:rsidP="003737FD">
      <w:r w:rsidRPr="0059586B">
        <w:rPr>
          <w:noProof/>
        </w:rPr>
        <w:t xml:space="preserve"> </w:t>
      </w:r>
      <w:r w:rsidRPr="0059586B">
        <w:rPr>
          <w:noProof/>
        </w:rPr>
        <w:drawing>
          <wp:inline distT="0" distB="0" distL="0" distR="0" wp14:anchorId="6BA770D4" wp14:editId="11A05706">
            <wp:extent cx="4140200" cy="368300"/>
            <wp:effectExtent l="0" t="0" r="0" b="0"/>
            <wp:docPr id="178862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27170" name=""/>
                    <pic:cNvPicPr/>
                  </pic:nvPicPr>
                  <pic:blipFill>
                    <a:blip r:embed="rId81"/>
                    <a:stretch>
                      <a:fillRect/>
                    </a:stretch>
                  </pic:blipFill>
                  <pic:spPr>
                    <a:xfrm>
                      <a:off x="0" y="0"/>
                      <a:ext cx="4140200" cy="368300"/>
                    </a:xfrm>
                    <a:prstGeom prst="rect">
                      <a:avLst/>
                    </a:prstGeom>
                  </pic:spPr>
                </pic:pic>
              </a:graphicData>
            </a:graphic>
          </wp:inline>
        </w:drawing>
      </w:r>
    </w:p>
    <w:p w14:paraId="3661DABC" w14:textId="77777777" w:rsidR="0059586B" w:rsidRDefault="0059586B" w:rsidP="003737FD"/>
    <w:p w14:paraId="0E877233" w14:textId="4373E2CF" w:rsidR="0059586B" w:rsidRDefault="0059586B" w:rsidP="003737FD">
      <w:r w:rsidRPr="003737FD">
        <w:rPr>
          <w:noProof/>
        </w:rPr>
        <w:drawing>
          <wp:inline distT="0" distB="0" distL="0" distR="0" wp14:anchorId="4FD0EEC6" wp14:editId="1D64F806">
            <wp:extent cx="4191000" cy="1090808"/>
            <wp:effectExtent l="0" t="0" r="0" b="1905"/>
            <wp:docPr id="157774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45401" name=""/>
                    <pic:cNvPicPr/>
                  </pic:nvPicPr>
                  <pic:blipFill>
                    <a:blip r:embed="rId82"/>
                    <a:stretch>
                      <a:fillRect/>
                    </a:stretch>
                  </pic:blipFill>
                  <pic:spPr>
                    <a:xfrm>
                      <a:off x="0" y="0"/>
                      <a:ext cx="4228036" cy="1100448"/>
                    </a:xfrm>
                    <a:prstGeom prst="rect">
                      <a:avLst/>
                    </a:prstGeom>
                  </pic:spPr>
                </pic:pic>
              </a:graphicData>
            </a:graphic>
          </wp:inline>
        </w:drawing>
      </w:r>
    </w:p>
    <w:p w14:paraId="7F334C18" w14:textId="77777777" w:rsidR="0059586B" w:rsidRPr="0059586B" w:rsidRDefault="0059586B" w:rsidP="0059586B"/>
    <w:p w14:paraId="57BA2409" w14:textId="77777777" w:rsidR="0059586B" w:rsidRPr="0059586B" w:rsidRDefault="0059586B" w:rsidP="0059586B"/>
    <w:p w14:paraId="3412D405" w14:textId="77777777" w:rsidR="0059586B" w:rsidRPr="0059586B" w:rsidRDefault="0059586B" w:rsidP="0059586B"/>
    <w:p w14:paraId="64FCF709" w14:textId="4B9F85F3" w:rsidR="0059586B" w:rsidRDefault="007B5B17" w:rsidP="007B5B17">
      <w:pPr>
        <w:pStyle w:val="Heading3"/>
      </w:pPr>
      <w:bookmarkStart w:id="122" w:name="_Toc160434261"/>
      <w:r>
        <w:t>Player animations</w:t>
      </w:r>
      <w:bookmarkEnd w:id="122"/>
    </w:p>
    <w:p w14:paraId="6284E5AB" w14:textId="1F6BB3CE" w:rsidR="0059586B" w:rsidRDefault="0059586B" w:rsidP="0059586B">
      <w:pPr>
        <w:tabs>
          <w:tab w:val="left" w:pos="6780"/>
        </w:tabs>
      </w:pPr>
      <w:r>
        <w:tab/>
      </w:r>
    </w:p>
    <w:p w14:paraId="2E94351F" w14:textId="5404DC2F" w:rsidR="0059586B" w:rsidRDefault="00F94C1D" w:rsidP="0059586B">
      <w:pPr>
        <w:tabs>
          <w:tab w:val="left" w:pos="6780"/>
        </w:tabs>
      </w:pPr>
      <w:r>
        <w:t xml:space="preserve">I also needed to create player animations. The player should run when they are moving and idle when they are standing still. </w:t>
      </w:r>
    </w:p>
    <w:p w14:paraId="1D09E5CB" w14:textId="77777777" w:rsidR="00FB4DA9" w:rsidRDefault="00FB4DA9" w:rsidP="0059586B">
      <w:pPr>
        <w:tabs>
          <w:tab w:val="left" w:pos="6780"/>
        </w:tabs>
      </w:pPr>
    </w:p>
    <w:p w14:paraId="59938552" w14:textId="02679193" w:rsidR="00FB4DA9" w:rsidRDefault="00FB4DA9" w:rsidP="0059586B">
      <w:pPr>
        <w:tabs>
          <w:tab w:val="left" w:pos="6780"/>
        </w:tabs>
      </w:pPr>
      <w:r>
        <w:t xml:space="preserve">I found a free asset pack which contained a sprite sheet of different player animations for different scenarios. </w:t>
      </w:r>
      <w:r w:rsidR="00AF1515">
        <w:t xml:space="preserve">I also used a free program to “unpack” the images from the sprite sheet which makes them easier to use in pygame. I put the inividual frames/images into a folder. </w:t>
      </w:r>
    </w:p>
    <w:p w14:paraId="23B257DA" w14:textId="77777777" w:rsidR="00AF1515" w:rsidRDefault="00AF1515" w:rsidP="0059586B">
      <w:pPr>
        <w:tabs>
          <w:tab w:val="left" w:pos="6780"/>
        </w:tabs>
      </w:pPr>
    </w:p>
    <w:p w14:paraId="1AF10DF6" w14:textId="3E12BBC5" w:rsidR="005C7060" w:rsidRDefault="00AF1515" w:rsidP="0059586B">
      <w:pPr>
        <w:tabs>
          <w:tab w:val="left" w:pos="6780"/>
        </w:tabs>
      </w:pPr>
      <w:r>
        <w:t xml:space="preserve">I created two lists </w:t>
      </w:r>
      <w:r w:rsidR="005C7060">
        <w:t xml:space="preserve">that contained the reversed and normal frames for the animation. I used the os library to fill these lists. </w:t>
      </w:r>
    </w:p>
    <w:p w14:paraId="2922ACDE" w14:textId="03AC97EA" w:rsidR="005C7060" w:rsidRDefault="005C7060" w:rsidP="0059586B">
      <w:pPr>
        <w:tabs>
          <w:tab w:val="left" w:pos="6780"/>
        </w:tabs>
      </w:pPr>
      <w:r w:rsidRPr="005C7060">
        <w:rPr>
          <w:noProof/>
        </w:rPr>
        <w:lastRenderedPageBreak/>
        <w:drawing>
          <wp:inline distT="0" distB="0" distL="0" distR="0" wp14:anchorId="0F4CA40F" wp14:editId="0BA85565">
            <wp:extent cx="5994400" cy="2260600"/>
            <wp:effectExtent l="0" t="0" r="0" b="0"/>
            <wp:docPr id="2542918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91843" name="Picture 1" descr="A screen shot of a computer program&#10;&#10;Description automatically generated"/>
                    <pic:cNvPicPr/>
                  </pic:nvPicPr>
                  <pic:blipFill>
                    <a:blip r:embed="rId83"/>
                    <a:stretch>
                      <a:fillRect/>
                    </a:stretch>
                  </pic:blipFill>
                  <pic:spPr>
                    <a:xfrm>
                      <a:off x="0" y="0"/>
                      <a:ext cx="5994400" cy="2260600"/>
                    </a:xfrm>
                    <a:prstGeom prst="rect">
                      <a:avLst/>
                    </a:prstGeom>
                  </pic:spPr>
                </pic:pic>
              </a:graphicData>
            </a:graphic>
          </wp:inline>
        </w:drawing>
      </w:r>
    </w:p>
    <w:p w14:paraId="5A0B35B1" w14:textId="77777777" w:rsidR="005C7060" w:rsidRDefault="005C7060" w:rsidP="0059586B">
      <w:pPr>
        <w:tabs>
          <w:tab w:val="left" w:pos="6780"/>
        </w:tabs>
      </w:pPr>
    </w:p>
    <w:p w14:paraId="57B28F8A" w14:textId="719E84B2" w:rsidR="005C7060" w:rsidRDefault="005C7060" w:rsidP="0059586B">
      <w:pPr>
        <w:tabs>
          <w:tab w:val="left" w:pos="6780"/>
        </w:tabs>
        <w:rPr>
          <w:rFonts w:ascii="Menlo" w:hAnsi="Menlo" w:cs="Menlo"/>
          <w:color w:val="D7BA7D"/>
          <w:sz w:val="21"/>
          <w:szCs w:val="21"/>
        </w:rPr>
      </w:pPr>
      <w:r>
        <w:t xml:space="preserve">When displaying the lists I found that the animation did not look right. I printed the contents of the frames lists. </w:t>
      </w:r>
      <w:r w:rsidRPr="005C7060">
        <w:rPr>
          <w:rStyle w:val="TitleChar"/>
        </w:rPr>
        <w:t>&lt;DirEntry '9.png'&gt; &lt;DirEntry '4.png'&gt; &lt;DirEntry '3.png'&gt; &lt;DirEntry '2.png'&gt; &lt;DirEntry '7.png'&gt; &lt;DirEntry '8.png'&gt; &lt;DirEntry '6.png'&gt; &lt;DirEntry '0.png'&gt; &lt;DirEntry '5.png'&gt; &lt;DirEntry '1.png'&gt; &lt;DirEntry '4.png'&gt; &lt;DirEntry '3.png'&gt; &lt;DirEntry '2.png'&gt; &lt;DirEntry '7.png'&gt; &lt;DirEntry '6.png'&gt; &lt;DirEntry '0.png'&gt; &lt;DirEntry '1.png'&gt; &lt;DirEntry '5.png'&gt;</w:t>
      </w:r>
    </w:p>
    <w:p w14:paraId="54EBEEE4" w14:textId="77777777" w:rsidR="005C7060" w:rsidRDefault="005C7060" w:rsidP="0059586B">
      <w:pPr>
        <w:tabs>
          <w:tab w:val="left" w:pos="6780"/>
        </w:tabs>
        <w:rPr>
          <w:rFonts w:ascii="Menlo" w:hAnsi="Menlo" w:cs="Menlo"/>
          <w:color w:val="D7BA7D"/>
          <w:sz w:val="21"/>
          <w:szCs w:val="21"/>
        </w:rPr>
      </w:pPr>
    </w:p>
    <w:p w14:paraId="627952CB" w14:textId="77777777" w:rsidR="005C7060" w:rsidRDefault="005C7060" w:rsidP="0059586B">
      <w:pPr>
        <w:tabs>
          <w:tab w:val="left" w:pos="6780"/>
        </w:tabs>
      </w:pPr>
    </w:p>
    <w:p w14:paraId="76ACE8D6" w14:textId="12372A3B" w:rsidR="005C7060" w:rsidRDefault="00DA12A8" w:rsidP="0059586B">
      <w:pPr>
        <w:tabs>
          <w:tab w:val="left" w:pos="6780"/>
        </w:tabs>
      </w:pPr>
      <w:r>
        <w:t xml:space="preserve">DirEntry stands for directory entry. The second part is the name of the entry. </w:t>
      </w:r>
      <w:r w:rsidR="005C7060">
        <w:t xml:space="preserve">This showed that the images were not being loaded into the list alphabetically. I tried to fix this by </w:t>
      </w:r>
      <w:r>
        <w:t>sorting the entries list</w:t>
      </w:r>
      <w:r w:rsidR="005C7060">
        <w:t>:</w:t>
      </w:r>
    </w:p>
    <w:p w14:paraId="26F8CE15" w14:textId="1A436206" w:rsidR="005C7060" w:rsidRDefault="005C7060" w:rsidP="0059586B">
      <w:pPr>
        <w:tabs>
          <w:tab w:val="left" w:pos="6780"/>
        </w:tabs>
      </w:pPr>
      <w:r w:rsidRPr="005C7060">
        <w:rPr>
          <w:noProof/>
        </w:rPr>
        <w:drawing>
          <wp:inline distT="0" distB="0" distL="0" distR="0" wp14:anchorId="26144903" wp14:editId="7C5AC7D1">
            <wp:extent cx="5499100" cy="927100"/>
            <wp:effectExtent l="0" t="0" r="0" b="0"/>
            <wp:docPr id="8283909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90927" name="Picture 1" descr="A black screen with white text&#10;&#10;Description automatically generated"/>
                    <pic:cNvPicPr/>
                  </pic:nvPicPr>
                  <pic:blipFill>
                    <a:blip r:embed="rId84"/>
                    <a:stretch>
                      <a:fillRect/>
                    </a:stretch>
                  </pic:blipFill>
                  <pic:spPr>
                    <a:xfrm>
                      <a:off x="0" y="0"/>
                      <a:ext cx="5499100" cy="927100"/>
                    </a:xfrm>
                    <a:prstGeom prst="rect">
                      <a:avLst/>
                    </a:prstGeom>
                  </pic:spPr>
                </pic:pic>
              </a:graphicData>
            </a:graphic>
          </wp:inline>
        </w:drawing>
      </w:r>
    </w:p>
    <w:p w14:paraId="2E9477CE" w14:textId="77777777" w:rsidR="005C7060" w:rsidRDefault="005C7060" w:rsidP="0059586B">
      <w:pPr>
        <w:tabs>
          <w:tab w:val="left" w:pos="6780"/>
        </w:tabs>
      </w:pPr>
    </w:p>
    <w:p w14:paraId="66D08940" w14:textId="72974633" w:rsidR="005C7060" w:rsidRDefault="00DA12A8" w:rsidP="0059586B">
      <w:pPr>
        <w:tabs>
          <w:tab w:val="left" w:pos="6780"/>
        </w:tabs>
      </w:pPr>
      <w:r>
        <w:t>However t</w:t>
      </w:r>
      <w:r w:rsidR="005C7060">
        <w:t xml:space="preserve">his resulted in an error: </w:t>
      </w:r>
    </w:p>
    <w:p w14:paraId="36BAD0F1" w14:textId="423331CE" w:rsidR="005C7060" w:rsidRDefault="005C7060" w:rsidP="0059586B">
      <w:pPr>
        <w:tabs>
          <w:tab w:val="left" w:pos="6780"/>
        </w:tabs>
      </w:pPr>
      <w:r w:rsidRPr="005C7060">
        <w:rPr>
          <w:noProof/>
        </w:rPr>
        <w:drawing>
          <wp:inline distT="0" distB="0" distL="0" distR="0" wp14:anchorId="410A8C6B" wp14:editId="4CB9C3E1">
            <wp:extent cx="4610100" cy="622300"/>
            <wp:effectExtent l="0" t="0" r="0" b="0"/>
            <wp:docPr id="190301385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3855" name="Picture 1" descr="A black background with white text&#10;&#10;Description automatically generated"/>
                    <pic:cNvPicPr/>
                  </pic:nvPicPr>
                  <pic:blipFill>
                    <a:blip r:embed="rId85"/>
                    <a:stretch>
                      <a:fillRect/>
                    </a:stretch>
                  </pic:blipFill>
                  <pic:spPr>
                    <a:xfrm>
                      <a:off x="0" y="0"/>
                      <a:ext cx="4610100" cy="622300"/>
                    </a:xfrm>
                    <a:prstGeom prst="rect">
                      <a:avLst/>
                    </a:prstGeom>
                  </pic:spPr>
                </pic:pic>
              </a:graphicData>
            </a:graphic>
          </wp:inline>
        </w:drawing>
      </w:r>
    </w:p>
    <w:p w14:paraId="50BF27B0" w14:textId="77777777" w:rsidR="005C7060" w:rsidRDefault="005C7060" w:rsidP="0059586B">
      <w:pPr>
        <w:tabs>
          <w:tab w:val="left" w:pos="6780"/>
        </w:tabs>
      </w:pPr>
    </w:p>
    <w:p w14:paraId="33D6C944" w14:textId="68F4FC5D" w:rsidR="00033A57" w:rsidRDefault="00033A57" w:rsidP="0059586B">
      <w:pPr>
        <w:tabs>
          <w:tab w:val="left" w:pos="6780"/>
        </w:tabs>
      </w:pPr>
      <w:r>
        <w:t>I found that the sorted function was trying to sort the items based of each item in the list how</w:t>
      </w:r>
      <w:r w:rsidR="00DA12A8">
        <w:t>e</w:t>
      </w:r>
      <w:r>
        <w:t>ver the items are classes and not strings</w:t>
      </w:r>
      <w:r w:rsidR="00DA12A8">
        <w:t xml:space="preserve"> so the sorted function can not sort them. </w:t>
      </w:r>
      <w:r>
        <w:t xml:space="preserve"> This is the fix I made to improve the method. </w:t>
      </w:r>
    </w:p>
    <w:p w14:paraId="463C323A" w14:textId="537196EE" w:rsidR="005C7060" w:rsidRDefault="00033A57" w:rsidP="0059586B">
      <w:pPr>
        <w:tabs>
          <w:tab w:val="left" w:pos="6780"/>
        </w:tabs>
      </w:pPr>
      <w:r w:rsidRPr="00033A57">
        <w:rPr>
          <w:noProof/>
        </w:rPr>
        <w:drawing>
          <wp:inline distT="0" distB="0" distL="0" distR="0" wp14:anchorId="47B81DA6" wp14:editId="3702C798">
            <wp:extent cx="5231397" cy="266700"/>
            <wp:effectExtent l="0" t="0" r="1270" b="0"/>
            <wp:docPr id="43409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91610" name=""/>
                    <pic:cNvPicPr/>
                  </pic:nvPicPr>
                  <pic:blipFill>
                    <a:blip r:embed="rId86"/>
                    <a:stretch>
                      <a:fillRect/>
                    </a:stretch>
                  </pic:blipFill>
                  <pic:spPr>
                    <a:xfrm>
                      <a:off x="0" y="0"/>
                      <a:ext cx="5461802" cy="278446"/>
                    </a:xfrm>
                    <a:prstGeom prst="rect">
                      <a:avLst/>
                    </a:prstGeom>
                  </pic:spPr>
                </pic:pic>
              </a:graphicData>
            </a:graphic>
          </wp:inline>
        </w:drawing>
      </w:r>
    </w:p>
    <w:p w14:paraId="4E2C7131" w14:textId="5B3A3610" w:rsidR="009F3D4C" w:rsidRDefault="009F3D4C" w:rsidP="0059586B">
      <w:pPr>
        <w:tabs>
          <w:tab w:val="left" w:pos="6780"/>
        </w:tabs>
      </w:pPr>
      <w:r>
        <w:t xml:space="preserve">It uses </w:t>
      </w:r>
      <w:r w:rsidR="00E41604">
        <w:t xml:space="preserve">lamda to use </w:t>
      </w:r>
      <w:r>
        <w:t xml:space="preserve">the </w:t>
      </w:r>
      <w:r w:rsidRPr="00E41604">
        <w:t>entry name</w:t>
      </w:r>
      <w:r>
        <w:t xml:space="preserve"> </w:t>
      </w:r>
      <w:r w:rsidR="00E41604">
        <w:t>as a key to</w:t>
      </w:r>
      <w:r>
        <w:t xml:space="preserve"> sort the strings instead of the </w:t>
      </w:r>
      <w:r w:rsidRPr="00E41604">
        <w:t>entry</w:t>
      </w:r>
      <w:r>
        <w:t xml:space="preserve">. </w:t>
      </w:r>
    </w:p>
    <w:p w14:paraId="798F5B24" w14:textId="77777777" w:rsidR="00033A57" w:rsidRDefault="00033A57" w:rsidP="0059586B">
      <w:pPr>
        <w:tabs>
          <w:tab w:val="left" w:pos="6780"/>
        </w:tabs>
      </w:pPr>
    </w:p>
    <w:p w14:paraId="7BDC76E9" w14:textId="4DE9D193" w:rsidR="00033A57" w:rsidRDefault="00033A57" w:rsidP="0059586B">
      <w:pPr>
        <w:tabs>
          <w:tab w:val="left" w:pos="6780"/>
        </w:tabs>
      </w:pPr>
      <w:r>
        <w:lastRenderedPageBreak/>
        <w:t>I printed the contents a second time to check if it was working:</w:t>
      </w:r>
    </w:p>
    <w:p w14:paraId="5DF8DE7B" w14:textId="5A59F503" w:rsidR="00033A57" w:rsidRPr="00033A57" w:rsidRDefault="00033A57" w:rsidP="00033A57">
      <w:pPr>
        <w:pStyle w:val="Title"/>
        <w:rPr>
          <w:rStyle w:val="HTMLCode"/>
          <w:rFonts w:ascii="Andale Mono" w:eastAsiaTheme="majorEastAsia" w:hAnsi="Andale Mono" w:cs="Mangal"/>
          <w:sz w:val="30"/>
          <w:szCs w:val="50"/>
        </w:rPr>
      </w:pPr>
      <w:r w:rsidRPr="00033A57">
        <w:t> </w:t>
      </w:r>
      <w:r w:rsidRPr="00033A57">
        <w:rPr>
          <w:rStyle w:val="HTMLCode"/>
          <w:rFonts w:ascii="Andale Mono" w:eastAsiaTheme="majorEastAsia" w:hAnsi="Andale Mono" w:cs="Mangal"/>
          <w:sz w:val="30"/>
          <w:szCs w:val="50"/>
        </w:rPr>
        <w:t>&lt;DirEntry '0.png'&gt; &lt;DirEntry '1.png'&gt; &lt;DirEntry '2.png'&gt; &lt;DirEntry '3.png'&gt; &lt;DirEntry '4.png'&gt; &lt;DirEntry '5.png'&gt; &lt;DirEntry '6.png'&gt; &lt;DirEntry '7.png'&gt; &lt;DirEntry '8.png'&gt; &lt;DirEntry '9.png'&gt;</w:t>
      </w:r>
    </w:p>
    <w:p w14:paraId="2FD9B0C3" w14:textId="3A4FFD98" w:rsidR="00033A57" w:rsidRDefault="00E41604" w:rsidP="00033A57">
      <w:r>
        <w:t xml:space="preserve">All of the entries were in alphabetical order so they were being loaded in properly. </w:t>
      </w:r>
    </w:p>
    <w:p w14:paraId="760DFAE3" w14:textId="77777777" w:rsidR="00E41604" w:rsidRDefault="00E41604" w:rsidP="00033A57"/>
    <w:p w14:paraId="6E09FAE1" w14:textId="7D47AA06" w:rsidR="00033A57" w:rsidRPr="00BB33DA" w:rsidRDefault="00033A57" w:rsidP="00BB33DA">
      <w:r w:rsidRPr="00033A57">
        <w:t>To display the animation I needed to keep track of the frames. I created a counter that gets incremented every frame and only changed the every eighth frame (an abratrary number which i may change in the future). Also depending on the direction the player is facing the program chooses between the left</w:t>
      </w:r>
      <w:r w:rsidR="00BB33DA">
        <w:t xml:space="preserve"> </w:t>
      </w:r>
      <w:r w:rsidRPr="00BB33DA">
        <w:t>facing and right facing images. </w:t>
      </w:r>
      <w:r w:rsidR="00BB33DA" w:rsidRPr="00BB33DA">
        <w:t xml:space="preserve"> </w:t>
      </w:r>
    </w:p>
    <w:p w14:paraId="226DCFAE" w14:textId="4633186A" w:rsidR="00BB33DA" w:rsidRDefault="00BB33DA" w:rsidP="00033A57"/>
    <w:p w14:paraId="75262493" w14:textId="77777777" w:rsidR="00254EA3" w:rsidRDefault="00254EA3" w:rsidP="00033A57"/>
    <w:p w14:paraId="23E9AC9B" w14:textId="3C6FA731" w:rsidR="00033A57" w:rsidRDefault="00033A57" w:rsidP="00033A57">
      <w:r>
        <w:t xml:space="preserve">This kind of worked. The player was animated but since I was changing the size of the rect the player would teleport through walls. </w:t>
      </w:r>
      <w:r w:rsidR="00761BD2">
        <w:t xml:space="preserve">Here is a </w:t>
      </w:r>
      <w:hyperlink r:id="rId87" w:history="1">
        <w:r w:rsidR="00761BD2">
          <w:rPr>
            <w:rStyle w:val="Hyperlink"/>
          </w:rPr>
          <w:t>video</w:t>
        </w:r>
      </w:hyperlink>
      <w:r w:rsidR="00761BD2">
        <w:t xml:space="preserve"> of the problem. </w:t>
      </w:r>
      <w:r>
        <w:t>I assumed this was because the player was entering the walls</w:t>
      </w:r>
      <w:r w:rsidR="00761BD2">
        <w:t xml:space="preserve"> and the game thought that the player had collided with the ground in a direction that had not</w:t>
      </w:r>
      <w:r>
        <w:t xml:space="preserve">. To fix this I would either have to change the game to use images that all have the same size (This would mean that the players hit box would be larger than it appears to be and this could make the game irratating to play). Instead I set the rect to be be set from the bottomleft of the player. This stopped the problems with the falling through the floor however when the player jumps and hits their head on the roof the player can move teleport through the ground above them. </w:t>
      </w:r>
    </w:p>
    <w:p w14:paraId="033D3DFF" w14:textId="77777777" w:rsidR="001E755B" w:rsidRDefault="001E755B" w:rsidP="00033A57"/>
    <w:p w14:paraId="5058A67A" w14:textId="5673B8B2" w:rsidR="001E755B" w:rsidRDefault="001E755B" w:rsidP="00033A57">
      <w:r>
        <w:t xml:space="preserve">Next I added some logic that determines if the player is moving in the x axis and shows the running animation if they are. </w:t>
      </w:r>
    </w:p>
    <w:p w14:paraId="423304A3" w14:textId="34672C8A" w:rsidR="005C7060" w:rsidRDefault="005C7060" w:rsidP="00033A57"/>
    <w:p w14:paraId="1FE69C9B" w14:textId="4885EFAB" w:rsidR="005C7060" w:rsidRDefault="00640088" w:rsidP="0059586B">
      <w:pPr>
        <w:tabs>
          <w:tab w:val="left" w:pos="6780"/>
        </w:tabs>
      </w:pPr>
      <w:r>
        <w:rPr>
          <w:noProof/>
        </w:rPr>
        <w:drawing>
          <wp:inline distT="0" distB="0" distL="0" distR="0" wp14:anchorId="55484F8B" wp14:editId="2418FBAA">
            <wp:extent cx="6120130" cy="901700"/>
            <wp:effectExtent l="0" t="0" r="1270" b="0"/>
            <wp:docPr id="1271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469" name="Picture 12717469"/>
                    <pic:cNvPicPr/>
                  </pic:nvPicPr>
                  <pic:blipFill>
                    <a:blip r:embed="rId88">
                      <a:extLst>
                        <a:ext uri="{28A0092B-C50C-407E-A947-70E740481C1C}">
                          <a14:useLocalDpi xmlns:a14="http://schemas.microsoft.com/office/drawing/2010/main" val="0"/>
                        </a:ext>
                      </a:extLst>
                    </a:blip>
                    <a:stretch>
                      <a:fillRect/>
                    </a:stretch>
                  </pic:blipFill>
                  <pic:spPr>
                    <a:xfrm>
                      <a:off x="0" y="0"/>
                      <a:ext cx="6120130" cy="901700"/>
                    </a:xfrm>
                    <a:prstGeom prst="rect">
                      <a:avLst/>
                    </a:prstGeom>
                  </pic:spPr>
                </pic:pic>
              </a:graphicData>
            </a:graphic>
          </wp:inline>
        </w:drawing>
      </w:r>
    </w:p>
    <w:p w14:paraId="34541004" w14:textId="77777777" w:rsidR="00640088" w:rsidRDefault="00640088" w:rsidP="0059586B">
      <w:pPr>
        <w:tabs>
          <w:tab w:val="left" w:pos="6780"/>
        </w:tabs>
      </w:pPr>
    </w:p>
    <w:p w14:paraId="0347ECA6" w14:textId="7A172E06" w:rsidR="00640088" w:rsidRDefault="00640088" w:rsidP="0059586B">
      <w:pPr>
        <w:tabs>
          <w:tab w:val="left" w:pos="6780"/>
        </w:tabs>
      </w:pPr>
      <w:r>
        <w:t>Here is a video of testing</w:t>
      </w:r>
      <w:r w:rsidR="00762B59">
        <w:t xml:space="preserve">. </w:t>
      </w:r>
    </w:p>
    <w:p w14:paraId="46C377F9" w14:textId="77777777" w:rsidR="00762B59" w:rsidRDefault="00762B59" w:rsidP="0059586B">
      <w:pPr>
        <w:tabs>
          <w:tab w:val="left" w:pos="6780"/>
        </w:tabs>
      </w:pPr>
    </w:p>
    <w:p w14:paraId="141D9A97" w14:textId="1B95959A" w:rsidR="00762B59" w:rsidRDefault="003B45AD" w:rsidP="00104F90">
      <w:pPr>
        <w:pStyle w:val="Heading2"/>
      </w:pPr>
      <w:bookmarkStart w:id="123" w:name="_Toc160434262"/>
      <w:r>
        <w:lastRenderedPageBreak/>
        <w:t>Stage 7 Evaluation</w:t>
      </w:r>
      <w:bookmarkEnd w:id="123"/>
    </w:p>
    <w:p w14:paraId="7EFF5A9E" w14:textId="7220A6C7" w:rsidR="00762B59" w:rsidRDefault="00104F90" w:rsidP="0059586B">
      <w:pPr>
        <w:tabs>
          <w:tab w:val="left" w:pos="6780"/>
        </w:tabs>
      </w:pPr>
      <w:r>
        <w:t>This stage effectively created animations in the game. The system I created is generalised and is capable of taking many different animations. I can input a different set of animations or more animations and the sytem will handle them automatically. This is important for future development as many different animations will be used for crouching, jumping, landing, etc.</w:t>
      </w:r>
    </w:p>
    <w:p w14:paraId="79C1916A" w14:textId="77777777" w:rsidR="00FD4E0D" w:rsidRDefault="00FD4E0D" w:rsidP="0059586B">
      <w:pPr>
        <w:tabs>
          <w:tab w:val="left" w:pos="6780"/>
        </w:tabs>
      </w:pPr>
    </w:p>
    <w:p w14:paraId="6D2BD705" w14:textId="332D2140" w:rsidR="00FD4E0D" w:rsidRDefault="00FD4E0D" w:rsidP="00FD4E0D">
      <w:pPr>
        <w:pStyle w:val="Heading2"/>
      </w:pPr>
      <w:bookmarkStart w:id="124" w:name="_Toc160434263"/>
      <w:r>
        <w:t>Stage 8 – Improving the player movement</w:t>
      </w:r>
      <w:bookmarkEnd w:id="124"/>
    </w:p>
    <w:p w14:paraId="65677E6C" w14:textId="7B27FA5D" w:rsidR="00FD4E0D" w:rsidRDefault="00C7738F" w:rsidP="00FD4E0D">
      <w:r>
        <w:t xml:space="preserve">Instead of increasing the players velocity when left or right is pressed the new input function will change the players acceleration. </w:t>
      </w:r>
      <w:r w:rsidR="00241FBE">
        <w:rPr>
          <w:noProof/>
        </w:rPr>
        <w:drawing>
          <wp:inline distT="0" distB="0" distL="0" distR="0" wp14:anchorId="47BCA9B6" wp14:editId="395735E6">
            <wp:extent cx="6120130" cy="1331595"/>
            <wp:effectExtent l="0" t="0" r="1270" b="1905"/>
            <wp:docPr id="1154547830" name="Picture 10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47830" name="Picture 102" descr="A screen shot of a computer cod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120130" cy="1331595"/>
                    </a:xfrm>
                    <a:prstGeom prst="rect">
                      <a:avLst/>
                    </a:prstGeom>
                  </pic:spPr>
                </pic:pic>
              </a:graphicData>
            </a:graphic>
          </wp:inline>
        </w:drawing>
      </w:r>
    </w:p>
    <w:p w14:paraId="71739AD0" w14:textId="77777777" w:rsidR="00241FBE" w:rsidRDefault="00241FBE" w:rsidP="00FD4E0D"/>
    <w:p w14:paraId="497A33DD" w14:textId="0255054D" w:rsidR="00241FBE" w:rsidRDefault="00241FBE" w:rsidP="00FD4E0D">
      <w:r>
        <w:t>A similar function is used for controller inputs but position of the joystick alters the amount of acceleration</w:t>
      </w:r>
      <w:r w:rsidR="00B937B4">
        <w:t>”</w:t>
      </w:r>
    </w:p>
    <w:p w14:paraId="19404758" w14:textId="569F2F4E" w:rsidR="00241FBE" w:rsidRDefault="00B937B4" w:rsidP="00FD4E0D">
      <w:r>
        <w:rPr>
          <w:noProof/>
        </w:rPr>
        <w:drawing>
          <wp:inline distT="0" distB="0" distL="0" distR="0" wp14:anchorId="33E6B993" wp14:editId="2E0217F9">
            <wp:extent cx="6120130" cy="991235"/>
            <wp:effectExtent l="0" t="0" r="1270" b="0"/>
            <wp:docPr id="2004844867" name="Picture 10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44867" name="Picture 104" descr="A screen 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20130" cy="991235"/>
                    </a:xfrm>
                    <a:prstGeom prst="rect">
                      <a:avLst/>
                    </a:prstGeom>
                  </pic:spPr>
                </pic:pic>
              </a:graphicData>
            </a:graphic>
          </wp:inline>
        </w:drawing>
      </w:r>
    </w:p>
    <w:p w14:paraId="59266C2E" w14:textId="77777777" w:rsidR="00B937B4" w:rsidRDefault="00B937B4" w:rsidP="00FD4E0D"/>
    <w:p w14:paraId="0EC50CC8" w14:textId="2B81CF7F" w:rsidR="00B937B4" w:rsidRDefault="00B937B4" w:rsidP="00FD4E0D">
      <w:r>
        <w:t xml:space="preserve">Next a new function for moving the player on the x axis is needed. </w:t>
      </w:r>
    </w:p>
    <w:p w14:paraId="3914D250" w14:textId="77777777" w:rsidR="004B0128" w:rsidRDefault="004B0128" w:rsidP="00FD4E0D"/>
    <w:p w14:paraId="7DB74997" w14:textId="675A3861" w:rsidR="004B0128" w:rsidRDefault="004B0128" w:rsidP="00FD4E0D">
      <w:r>
        <w:rPr>
          <w:noProof/>
        </w:rPr>
        <w:drawing>
          <wp:inline distT="0" distB="0" distL="0" distR="0" wp14:anchorId="0B31BF34" wp14:editId="4D96BB20">
            <wp:extent cx="6120130" cy="1785620"/>
            <wp:effectExtent l="0" t="0" r="1270" b="5080"/>
            <wp:docPr id="301262183" name="Picture 10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183" name="Picture 105" descr="A screen shot of a computer cod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20130" cy="1785620"/>
                    </a:xfrm>
                    <a:prstGeom prst="rect">
                      <a:avLst/>
                    </a:prstGeom>
                  </pic:spPr>
                </pic:pic>
              </a:graphicData>
            </a:graphic>
          </wp:inline>
        </w:drawing>
      </w:r>
    </w:p>
    <w:p w14:paraId="4092FE3B" w14:textId="77777777" w:rsidR="004B0128" w:rsidRDefault="004B0128" w:rsidP="00FD4E0D"/>
    <w:p w14:paraId="669B19AD" w14:textId="7512A9C5" w:rsidR="004B0128" w:rsidRDefault="004B0128" w:rsidP="00FD4E0D">
      <w:r>
        <w:t xml:space="preserve">This function does a few things. First it adds the acceleration to the velocity. Then it removes the friction from the velocity. It then limits the velocity of the player to a fixed amount. </w:t>
      </w:r>
      <w:r w:rsidR="00412A48">
        <w:t>Next</w:t>
      </w:r>
      <w:r>
        <w:t xml:space="preserve"> if the player is moving very slowly the velocity is </w:t>
      </w:r>
      <w:r>
        <w:lastRenderedPageBreak/>
        <w:t xml:space="preserve">set to 0. This stops residual movement. </w:t>
      </w:r>
      <w:r w:rsidR="00412A48">
        <w:t xml:space="preserve">Finally within the game object the players velocity is added to its position as before. </w:t>
      </w:r>
    </w:p>
    <w:p w14:paraId="1167A918" w14:textId="77777777" w:rsidR="007A28DC" w:rsidRDefault="007A28DC" w:rsidP="00FD4E0D"/>
    <w:p w14:paraId="2605EA9A" w14:textId="4410EF7F" w:rsidR="007A28DC" w:rsidRDefault="007A28DC" w:rsidP="007A28DC">
      <w:pPr>
        <w:pStyle w:val="Heading2"/>
      </w:pPr>
      <w:bookmarkStart w:id="125" w:name="_Toc160434264"/>
      <w:r>
        <w:rPr>
          <w:rFonts w:hint="eastAsia"/>
        </w:rPr>
        <w:t>S</w:t>
      </w:r>
      <w:r>
        <w:t>tage 8 evaluation</w:t>
      </w:r>
      <w:bookmarkEnd w:id="125"/>
    </w:p>
    <w:p w14:paraId="731CB5CD" w14:textId="21C8DEC7" w:rsidR="007A28DC" w:rsidRPr="007A28DC" w:rsidRDefault="007A28DC" w:rsidP="007A28DC">
      <w:r>
        <w:t>This stage took a large amount of work but the final outcome was effective. In the future I would like to</w:t>
      </w:r>
      <w:r w:rsidR="00C41C54">
        <w:t xml:space="preserve"> properly implement dt to ensure that the framerate of the game does not affect the speed of the players. </w:t>
      </w:r>
    </w:p>
    <w:p w14:paraId="0DE048A8" w14:textId="12B907A2" w:rsidR="00241FBE" w:rsidRPr="00FD4E0D" w:rsidRDefault="00241FBE" w:rsidP="00FD4E0D"/>
    <w:p w14:paraId="06A36EEF" w14:textId="559A4802" w:rsidR="00762B59" w:rsidRDefault="00BD31C7" w:rsidP="00104F90">
      <w:pPr>
        <w:pStyle w:val="Heading2"/>
      </w:pPr>
      <w:bookmarkStart w:id="126" w:name="_Toc160434265"/>
      <w:r>
        <w:t xml:space="preserve">Stage </w:t>
      </w:r>
      <w:r w:rsidR="00FD4E0D">
        <w:t>9 -</w:t>
      </w:r>
      <w:r>
        <w:t xml:space="preserve"> </w:t>
      </w:r>
      <w:r w:rsidR="00F9357F">
        <w:t xml:space="preserve">Basic </w:t>
      </w:r>
      <w:r>
        <w:t>Destruction</w:t>
      </w:r>
      <w:bookmarkEnd w:id="126"/>
    </w:p>
    <w:p w14:paraId="2102A032" w14:textId="3D503EE9" w:rsidR="00762B59" w:rsidRDefault="00FF6495" w:rsidP="00FF6495">
      <w:r>
        <w:t xml:space="preserve">To start with I implemented a line of code within the physics method in the game class that </w:t>
      </w:r>
      <w:r w:rsidR="00BE6563">
        <w:t>killed</w:t>
      </w:r>
      <w:r>
        <w:t xml:space="preserve"> a tile if it collided with a bullet. </w:t>
      </w:r>
    </w:p>
    <w:p w14:paraId="63F29908" w14:textId="6200F666" w:rsidR="00A03C5A" w:rsidRDefault="00BE6563" w:rsidP="00FF6495">
      <w:r>
        <w:rPr>
          <w:noProof/>
        </w:rPr>
        <w:drawing>
          <wp:inline distT="0" distB="0" distL="0" distR="0" wp14:anchorId="7B2BAE69" wp14:editId="59F99499">
            <wp:extent cx="6120130" cy="2111375"/>
            <wp:effectExtent l="0" t="0" r="1270" b="0"/>
            <wp:docPr id="1365455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55136" name="Picture 1" descr="A screen shot of a computer pr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120130" cy="2111375"/>
                    </a:xfrm>
                    <a:prstGeom prst="rect">
                      <a:avLst/>
                    </a:prstGeom>
                  </pic:spPr>
                </pic:pic>
              </a:graphicData>
            </a:graphic>
          </wp:inline>
        </w:drawing>
      </w:r>
    </w:p>
    <w:p w14:paraId="34D9F9EC" w14:textId="22DFE6E7" w:rsidR="00BE6563" w:rsidRDefault="00BE6563" w:rsidP="00FF6495"/>
    <w:p w14:paraId="42B13495" w14:textId="6A0113D7" w:rsidR="00A03C5A" w:rsidRDefault="00A03C5A" w:rsidP="00FF6495">
      <w:r>
        <w:t xml:space="preserve">This worked </w:t>
      </w:r>
      <w:r w:rsidR="00BE6563">
        <w:t xml:space="preserve">and the user can now shoot a tile and destroy it. </w:t>
      </w:r>
      <w:r w:rsidR="0048090B">
        <w:t xml:space="preserve">Here is a </w:t>
      </w:r>
      <w:hyperlink r:id="rId93" w:history="1">
        <w:r w:rsidR="0048090B" w:rsidRPr="0048090B">
          <w:rPr>
            <w:rStyle w:val="Hyperlink"/>
          </w:rPr>
          <w:t>video</w:t>
        </w:r>
      </w:hyperlink>
      <w:r w:rsidR="0048090B">
        <w:t xml:space="preserve"> of the destruction mechanic. </w:t>
      </w:r>
    </w:p>
    <w:p w14:paraId="4911E7D7" w14:textId="7316F181" w:rsidR="0048090B" w:rsidRDefault="0048090B" w:rsidP="00FF6495"/>
    <w:p w14:paraId="1CBACA0D" w14:textId="533C5882" w:rsidR="0048090B" w:rsidRDefault="0048090B" w:rsidP="00FF6495">
      <w:r>
        <w:t xml:space="preserve">Next I needed to add a way of adding damage to the tiles. First I gave the Tiles a health attribute. </w:t>
      </w:r>
      <w:r w:rsidR="00F507D6">
        <w:t xml:space="preserve">And made a damage method. </w:t>
      </w:r>
      <w:r>
        <w:t xml:space="preserve">If the tiles health went below 0 it is killed. </w:t>
      </w:r>
    </w:p>
    <w:p w14:paraId="5E511E14" w14:textId="56C6A0D9" w:rsidR="00F507D6" w:rsidRDefault="00F507D6" w:rsidP="00FF6495">
      <w:r>
        <w:rPr>
          <w:noProof/>
        </w:rPr>
        <w:lastRenderedPageBreak/>
        <w:drawing>
          <wp:inline distT="0" distB="0" distL="0" distR="0" wp14:anchorId="6FAA9426" wp14:editId="1D159AEC">
            <wp:extent cx="6120130" cy="3597275"/>
            <wp:effectExtent l="0" t="0" r="1270" b="0"/>
            <wp:docPr id="12181645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64578" name="Picture 1218164578"/>
                    <pic:cNvPicPr/>
                  </pic:nvPicPr>
                  <pic:blipFill>
                    <a:blip r:embed="rId94">
                      <a:extLst>
                        <a:ext uri="{28A0092B-C50C-407E-A947-70E740481C1C}">
                          <a14:useLocalDpi xmlns:a14="http://schemas.microsoft.com/office/drawing/2010/main" val="0"/>
                        </a:ext>
                      </a:extLst>
                    </a:blip>
                    <a:stretch>
                      <a:fillRect/>
                    </a:stretch>
                  </pic:blipFill>
                  <pic:spPr>
                    <a:xfrm>
                      <a:off x="0" y="0"/>
                      <a:ext cx="6120130" cy="3597275"/>
                    </a:xfrm>
                    <a:prstGeom prst="rect">
                      <a:avLst/>
                    </a:prstGeom>
                  </pic:spPr>
                </pic:pic>
              </a:graphicData>
            </a:graphic>
          </wp:inline>
        </w:drawing>
      </w:r>
    </w:p>
    <w:p w14:paraId="582659AB" w14:textId="77777777" w:rsidR="006B282E" w:rsidRDefault="006B282E" w:rsidP="00FF6495"/>
    <w:p w14:paraId="1A826A16" w14:textId="77777777" w:rsidR="006B282E" w:rsidRDefault="006B282E" w:rsidP="00FF6495"/>
    <w:p w14:paraId="5139665C" w14:textId="6598E642" w:rsidR="00D80532" w:rsidRDefault="005C5C9C" w:rsidP="00FF6495">
      <w:r>
        <w:t>I also removed the kill line and changed it to tile.damage(1)</w:t>
      </w:r>
      <w:r w:rsidR="005E60F7">
        <w:t xml:space="preserve"> in the bullet_collision method. </w:t>
      </w:r>
    </w:p>
    <w:p w14:paraId="6A203452" w14:textId="25BD6642" w:rsidR="00D80532" w:rsidRDefault="00D80532" w:rsidP="00FF6495">
      <w:r>
        <w:rPr>
          <w:noProof/>
        </w:rPr>
        <w:drawing>
          <wp:inline distT="0" distB="0" distL="0" distR="0" wp14:anchorId="6E08AEF7" wp14:editId="073FA125">
            <wp:extent cx="1536700" cy="304800"/>
            <wp:effectExtent l="0" t="0" r="0" b="0"/>
            <wp:docPr id="5489169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16990" name="Picture 548916990"/>
                    <pic:cNvPicPr/>
                  </pic:nvPicPr>
                  <pic:blipFill>
                    <a:blip r:embed="rId95">
                      <a:extLst>
                        <a:ext uri="{28A0092B-C50C-407E-A947-70E740481C1C}">
                          <a14:useLocalDpi xmlns:a14="http://schemas.microsoft.com/office/drawing/2010/main" val="0"/>
                        </a:ext>
                      </a:extLst>
                    </a:blip>
                    <a:stretch>
                      <a:fillRect/>
                    </a:stretch>
                  </pic:blipFill>
                  <pic:spPr>
                    <a:xfrm>
                      <a:off x="0" y="0"/>
                      <a:ext cx="1536700" cy="304800"/>
                    </a:xfrm>
                    <a:prstGeom prst="rect">
                      <a:avLst/>
                    </a:prstGeom>
                  </pic:spPr>
                </pic:pic>
              </a:graphicData>
            </a:graphic>
          </wp:inline>
        </w:drawing>
      </w:r>
    </w:p>
    <w:p w14:paraId="0C942C80" w14:textId="56B70ACE" w:rsidR="00D80532" w:rsidRDefault="00D80532" w:rsidP="00FF6495"/>
    <w:p w14:paraId="243DDE5C" w14:textId="34313647" w:rsidR="00FB6A90" w:rsidRDefault="00FB6A90" w:rsidP="00FF6495">
      <w:r>
        <w:t xml:space="preserve">When testing I found that the would not break even after more than </w:t>
      </w:r>
      <w:r w:rsidR="00356452">
        <w:t>5</w:t>
      </w:r>
      <w:r>
        <w:t xml:space="preserve"> hits from the weapon. </w:t>
      </w:r>
    </w:p>
    <w:p w14:paraId="09329E27" w14:textId="77777777" w:rsidR="00FB6A90" w:rsidRDefault="00FB6A90" w:rsidP="00FF6495"/>
    <w:p w14:paraId="2BF3109B" w14:textId="38DC4DB4" w:rsidR="00FB6A90" w:rsidRDefault="00FB6A90" w:rsidP="00FF6495">
      <w:r>
        <w:t xml:space="preserve">To </w:t>
      </w:r>
      <w:r w:rsidR="00356452">
        <w:t xml:space="preserve">understand the problem </w:t>
      </w:r>
      <w:r w:rsidR="00DA66AE">
        <w:t xml:space="preserve">I added a breakpoint on the point where the tile.damage function is being called. </w:t>
      </w:r>
      <w:r w:rsidR="00356452">
        <w:t xml:space="preserve">I found that the health was dropping below 0 and not killing the player despite the self.kill function being called. I found that the lack of brackets on the self.kill function were the problem and after adding them the program worked properly. </w:t>
      </w:r>
    </w:p>
    <w:p w14:paraId="05B61E5D" w14:textId="77777777" w:rsidR="00F9301B" w:rsidRDefault="00F9301B" w:rsidP="00FF6495"/>
    <w:p w14:paraId="1FCD584E" w14:textId="16F4F031" w:rsidR="00356452" w:rsidRDefault="00356452" w:rsidP="00FF6495">
      <w:r>
        <w:t xml:space="preserve">Here is a </w:t>
      </w:r>
      <w:hyperlink r:id="rId96" w:history="1">
        <w:r w:rsidRPr="00F9301B">
          <w:rPr>
            <w:rStyle w:val="Hyperlink"/>
          </w:rPr>
          <w:t>video</w:t>
        </w:r>
      </w:hyperlink>
      <w:r>
        <w:t xml:space="preserve"> of the working destruction. </w:t>
      </w:r>
      <w:r w:rsidR="00F9301B">
        <w:t xml:space="preserve">As you can see it now takes multiple hits for a tile to be destroyed. </w:t>
      </w:r>
    </w:p>
    <w:p w14:paraId="19EAFAB0" w14:textId="77777777" w:rsidR="00D80532" w:rsidRDefault="00D80532" w:rsidP="00FF6495"/>
    <w:p w14:paraId="0A4FBAF1" w14:textId="66BE9427" w:rsidR="003B45AD" w:rsidRDefault="003B45AD" w:rsidP="003B45AD">
      <w:pPr>
        <w:pStyle w:val="Heading2"/>
      </w:pPr>
      <w:bookmarkStart w:id="127" w:name="_Toc160434266"/>
      <w:r>
        <w:t xml:space="preserve">Stage </w:t>
      </w:r>
      <w:r w:rsidR="008504F9">
        <w:t>9</w:t>
      </w:r>
      <w:r>
        <w:t xml:space="preserve"> Evaluation</w:t>
      </w:r>
      <w:bookmarkEnd w:id="127"/>
    </w:p>
    <w:p w14:paraId="6D068486" w14:textId="0BFCE53A" w:rsidR="00EA0445" w:rsidRDefault="00EA0445" w:rsidP="00EA0445">
      <w:r>
        <w:t xml:space="preserve">This system was easy to implement however the destruction system works by removing tiles. This means that when the level cycles back around it will contain broken tiles at the start of the round. </w:t>
      </w:r>
      <w:r w:rsidR="00070C7A">
        <w:t xml:space="preserve">In the future I will use a death system where if a tile is “dead” then it will not be display or used. Once the </w:t>
      </w:r>
      <w:r w:rsidR="00070C7A">
        <w:lastRenderedPageBreak/>
        <w:t xml:space="preserve">round finishes all tiles are set to alive. </w:t>
      </w:r>
    </w:p>
    <w:p w14:paraId="34E62C71" w14:textId="77777777" w:rsidR="00C61A27" w:rsidRDefault="00C61A27" w:rsidP="00EA0445"/>
    <w:p w14:paraId="2A27A48C" w14:textId="35F30C9F" w:rsidR="00C61A27" w:rsidRDefault="00C61A27" w:rsidP="00C61A27">
      <w:pPr>
        <w:pStyle w:val="Heading2"/>
      </w:pPr>
      <w:bookmarkStart w:id="128" w:name="_Toc160434267"/>
      <w:r>
        <w:t xml:space="preserve">Stage </w:t>
      </w:r>
      <w:r w:rsidR="008504F9">
        <w:t>10</w:t>
      </w:r>
      <w:r>
        <w:t xml:space="preserve"> – Stakeholder</w:t>
      </w:r>
      <w:r w:rsidR="008504F9">
        <w:t>/Beta</w:t>
      </w:r>
      <w:r>
        <w:t xml:space="preserve"> Testing</w:t>
      </w:r>
      <w:bookmarkEnd w:id="128"/>
    </w:p>
    <w:p w14:paraId="30E02950" w14:textId="3BD8E259" w:rsidR="000B2B69" w:rsidRDefault="00C61A27" w:rsidP="00C61A27">
      <w:r>
        <w:t>To test the quality of the final solution I asked the stakeholders</w:t>
      </w:r>
      <w:r w:rsidR="00BA3835">
        <w:t xml:space="preserve"> their opinions on the final program. I had the stakeholders play the game together to test whether the game was effective at being a party game. </w:t>
      </w:r>
      <w:r w:rsidR="000B2B69">
        <w:t>I asked the stake holders a few questions. Here is what they said:</w:t>
      </w:r>
    </w:p>
    <w:p w14:paraId="125E5A33" w14:textId="77777777" w:rsidR="000B2B69" w:rsidRDefault="000B2B69" w:rsidP="00C61A27"/>
    <w:p w14:paraId="33D359D6" w14:textId="1903D572" w:rsidR="000B2B69" w:rsidRDefault="000B2B69" w:rsidP="000B2B69">
      <w:pPr>
        <w:pStyle w:val="Heading3"/>
      </w:pPr>
      <w:bookmarkStart w:id="129" w:name="_Toc160434268"/>
      <w:r>
        <w:t>Do you think the game is a has fun game mechanics:</w:t>
      </w:r>
      <w:bookmarkEnd w:id="129"/>
    </w:p>
    <w:p w14:paraId="33901C7F" w14:textId="77777777" w:rsidR="000B2B69" w:rsidRDefault="000B2B69" w:rsidP="000B2B69"/>
    <w:p w14:paraId="761EA011" w14:textId="665D936D" w:rsidR="000B2B69" w:rsidRDefault="000B2B69" w:rsidP="000B2B69">
      <w:r>
        <w:t>Matt: “I think that its definitely got a fun game loop and is engaging to play”</w:t>
      </w:r>
    </w:p>
    <w:p w14:paraId="330C3385" w14:textId="77777777" w:rsidR="000B2B69" w:rsidRDefault="000B2B69" w:rsidP="000B2B69"/>
    <w:p w14:paraId="75C9F001" w14:textId="3F0A533C" w:rsidR="000B2B69" w:rsidRDefault="000B2B69" w:rsidP="000B2B69">
      <w:r>
        <w:t>George: “Its pretty good. I would definitly play it if the visuals were better”</w:t>
      </w:r>
    </w:p>
    <w:p w14:paraId="3C99D6CA" w14:textId="77777777" w:rsidR="000B2B69" w:rsidRDefault="000B2B69" w:rsidP="000B2B69"/>
    <w:p w14:paraId="33BBB2E3" w14:textId="0709DB5E" w:rsidR="000B2B69" w:rsidRDefault="000B2B69" w:rsidP="000B2B69">
      <w:pPr>
        <w:pStyle w:val="Heading3"/>
      </w:pPr>
      <w:bookmarkStart w:id="130" w:name="_Toc160434269"/>
      <w:r>
        <w:t>Do you think the game has good visuals:</w:t>
      </w:r>
      <w:bookmarkEnd w:id="130"/>
    </w:p>
    <w:p w14:paraId="20108493" w14:textId="77777777" w:rsidR="000B2B69" w:rsidRDefault="000B2B69" w:rsidP="000B2B69"/>
    <w:p w14:paraId="7C771581" w14:textId="671CA8A1" w:rsidR="000B2B69" w:rsidRDefault="000B2B69" w:rsidP="000B2B69">
      <w:r>
        <w:t>Matt: “No. I think that the visuals are kinda boring and could do with more variety”</w:t>
      </w:r>
    </w:p>
    <w:p w14:paraId="6D98DABE" w14:textId="77777777" w:rsidR="000B2B69" w:rsidRDefault="000B2B69" w:rsidP="000B2B69"/>
    <w:p w14:paraId="289C753C" w14:textId="67E73EC6" w:rsidR="000B2B69" w:rsidRDefault="000B2B69" w:rsidP="000B2B69">
      <w:r>
        <w:t xml:space="preserve">George: “No. They pretty ugly </w:t>
      </w:r>
      <w:r w:rsidR="0022232C">
        <w:t>not gonna lie</w:t>
      </w:r>
      <w:r>
        <w:t>.”</w:t>
      </w:r>
    </w:p>
    <w:p w14:paraId="1E74F24B" w14:textId="77777777" w:rsidR="000B2B69" w:rsidRDefault="000B2B69" w:rsidP="000B2B69"/>
    <w:p w14:paraId="4F9A9582" w14:textId="78103B71" w:rsidR="000B2B69" w:rsidRDefault="000B2B69" w:rsidP="000B2B69">
      <w:pPr>
        <w:pStyle w:val="Heading3"/>
      </w:pPr>
      <w:bookmarkStart w:id="131" w:name="_Toc160434270"/>
      <w:r>
        <w:t>Do you think the game would make a good party game:</w:t>
      </w:r>
      <w:bookmarkEnd w:id="131"/>
    </w:p>
    <w:p w14:paraId="298A4EB6" w14:textId="77777777" w:rsidR="000B2B69" w:rsidRDefault="000B2B69" w:rsidP="000B2B69"/>
    <w:p w14:paraId="5416DD04" w14:textId="69DE0C4F" w:rsidR="000B2B69" w:rsidRDefault="000B2B69" w:rsidP="000B2B69">
      <w:r>
        <w:t>Matt: “I think it could do with improved visuals and a bit of polish in but it would probably make a good game to play for a bit”</w:t>
      </w:r>
    </w:p>
    <w:p w14:paraId="22527A71" w14:textId="77777777" w:rsidR="000B2B69" w:rsidRDefault="000B2B69" w:rsidP="000B2B69"/>
    <w:p w14:paraId="39571E9C" w14:textId="53B3E3F3" w:rsidR="000B2B69" w:rsidRDefault="000B2B69" w:rsidP="000B2B69">
      <w:r>
        <w:t>George: “Kinda. Its got potential but could do with a bit more work”</w:t>
      </w:r>
    </w:p>
    <w:p w14:paraId="57656F0B" w14:textId="77777777" w:rsidR="0022232C" w:rsidRDefault="0022232C" w:rsidP="000B2B69"/>
    <w:p w14:paraId="5C133697" w14:textId="03D45FE5" w:rsidR="0022232C" w:rsidRDefault="0022232C" w:rsidP="0022232C">
      <w:pPr>
        <w:pStyle w:val="Heading3"/>
      </w:pPr>
      <w:bookmarkStart w:id="132" w:name="_Toc160434271"/>
      <w:r>
        <w:t>Have you got any ideas on what could be done to improve the program:</w:t>
      </w:r>
      <w:bookmarkEnd w:id="132"/>
    </w:p>
    <w:p w14:paraId="2158AC72" w14:textId="77777777" w:rsidR="0022232C" w:rsidRDefault="0022232C" w:rsidP="0022232C"/>
    <w:p w14:paraId="5A379167" w14:textId="08B2F6A1" w:rsidR="0022232C" w:rsidRDefault="0022232C" w:rsidP="0022232C">
      <w:r>
        <w:t>Matt: “I don’t know honestly”</w:t>
      </w:r>
    </w:p>
    <w:p w14:paraId="6CA6C6AB" w14:textId="77777777" w:rsidR="0022232C" w:rsidRDefault="0022232C" w:rsidP="0022232C"/>
    <w:p w14:paraId="5A51D6BB" w14:textId="12A45B56" w:rsidR="0022232C" w:rsidRPr="0022232C" w:rsidRDefault="0022232C" w:rsidP="0022232C">
      <w:r>
        <w:t>George: “probably improve visuals and add sound.”</w:t>
      </w:r>
    </w:p>
    <w:p w14:paraId="5A429B15" w14:textId="77777777" w:rsidR="00933D8A" w:rsidRDefault="00933D8A" w:rsidP="000B2B69"/>
    <w:p w14:paraId="014C2EB5" w14:textId="555B2E76" w:rsidR="00933D8A" w:rsidRDefault="00933D8A" w:rsidP="00933D8A">
      <w:pPr>
        <w:pStyle w:val="Heading3"/>
      </w:pPr>
      <w:bookmarkStart w:id="133" w:name="_Toc160434272"/>
      <w:r>
        <w:t>Review:</w:t>
      </w:r>
      <w:bookmarkEnd w:id="133"/>
    </w:p>
    <w:p w14:paraId="400DE3D2" w14:textId="7925EE04" w:rsidR="00933D8A" w:rsidRDefault="00933D8A" w:rsidP="00933D8A"/>
    <w:p w14:paraId="247B7B17" w14:textId="526938E5" w:rsidR="00933D8A" w:rsidRPr="00933D8A" w:rsidRDefault="00933D8A" w:rsidP="00933D8A">
      <w:r>
        <w:t>Overall the stakeholders determined that the progra</w:t>
      </w:r>
      <w:r w:rsidR="005C033F">
        <w:t xml:space="preserve">m was a good party game but it was missing a couple of features. Mainly </w:t>
      </w:r>
      <w:r w:rsidR="008E43BC">
        <w:t>improved</w:t>
      </w:r>
      <w:r w:rsidR="005C033F">
        <w:t xml:space="preserve"> visuals and sound</w:t>
      </w:r>
      <w:r w:rsidR="008E43BC">
        <w:t xml:space="preserve"> </w:t>
      </w:r>
      <w:r w:rsidR="008E43BC">
        <w:lastRenderedPageBreak/>
        <w:t>effects for running and shooting</w:t>
      </w:r>
      <w:r w:rsidR="005C033F">
        <w:t>.</w:t>
      </w:r>
      <w:r w:rsidR="008E43BC">
        <w:t xml:space="preserve"> </w:t>
      </w:r>
    </w:p>
    <w:p w14:paraId="428E3306" w14:textId="77777777" w:rsidR="00C61A27" w:rsidRPr="00C61A27" w:rsidRDefault="00C61A27" w:rsidP="00C61A27">
      <w:pPr>
        <w:pStyle w:val="Textbody"/>
        <w:rPr>
          <w:rFonts w:hint="eastAsia"/>
        </w:rPr>
      </w:pPr>
    </w:p>
    <w:p w14:paraId="29139EAB" w14:textId="4DC003E9" w:rsidR="00021BB3" w:rsidRDefault="00A54CD5" w:rsidP="00CB449A">
      <w:pPr>
        <w:pStyle w:val="Heading1"/>
      </w:pPr>
      <w:bookmarkStart w:id="134" w:name="_Toc160434273"/>
      <w:r>
        <w:t>Evaluation</w:t>
      </w:r>
      <w:bookmarkEnd w:id="134"/>
    </w:p>
    <w:p w14:paraId="3F87BE07" w14:textId="77777777" w:rsidR="002E234B" w:rsidRDefault="002E234B" w:rsidP="002E234B">
      <w:pPr>
        <w:pStyle w:val="Heading2"/>
        <w:rPr>
          <w:rFonts w:hint="eastAsia"/>
        </w:rPr>
      </w:pPr>
      <w:bookmarkStart w:id="135" w:name="_Toc160434274"/>
      <w:r>
        <w:t>Post Development Testing</w:t>
      </w:r>
      <w:bookmarkEnd w:id="135"/>
    </w:p>
    <w:p w14:paraId="7196C16F" w14:textId="77777777" w:rsidR="002E234B" w:rsidRPr="002E234B" w:rsidRDefault="002E234B" w:rsidP="002E234B">
      <w:pPr>
        <w:pStyle w:val="Textbody"/>
      </w:pPr>
    </w:p>
    <w:p w14:paraId="6F2FC141" w14:textId="0EA95C33" w:rsidR="00CB449A" w:rsidRPr="00CB449A" w:rsidRDefault="006910F5" w:rsidP="006910F5">
      <w:pPr>
        <w:pStyle w:val="Heading2"/>
        <w:rPr>
          <w:rFonts w:hint="eastAsia"/>
        </w:rPr>
      </w:pPr>
      <w:bookmarkStart w:id="136" w:name="_Toc160434275"/>
      <w:r>
        <w:t>Criteria met</w:t>
      </w:r>
      <w:bookmarkEnd w:id="136"/>
    </w:p>
    <w:tbl>
      <w:tblPr>
        <w:tblStyle w:val="TableGrid"/>
        <w:tblW w:w="0" w:type="auto"/>
        <w:tblLook w:val="04A0" w:firstRow="1" w:lastRow="0" w:firstColumn="1" w:lastColumn="0" w:noHBand="0" w:noVBand="1"/>
      </w:tblPr>
      <w:tblGrid>
        <w:gridCol w:w="4814"/>
        <w:gridCol w:w="4814"/>
      </w:tblGrid>
      <w:tr w:rsidR="00021BB3" w14:paraId="4330DBE8" w14:textId="77777777" w:rsidTr="00021BB3">
        <w:tc>
          <w:tcPr>
            <w:tcW w:w="4814" w:type="dxa"/>
          </w:tcPr>
          <w:p w14:paraId="2359F36E" w14:textId="0ED8FA8E" w:rsidR="00021BB3" w:rsidRDefault="006910F5" w:rsidP="006910F5">
            <w:pPr>
              <w:pStyle w:val="Heading3"/>
            </w:pPr>
            <w:bookmarkStart w:id="137" w:name="_Toc160434276"/>
            <w:r>
              <w:t>Criteria</w:t>
            </w:r>
            <w:bookmarkEnd w:id="137"/>
          </w:p>
        </w:tc>
        <w:tc>
          <w:tcPr>
            <w:tcW w:w="4814" w:type="dxa"/>
          </w:tcPr>
          <w:p w14:paraId="4CDC86EC" w14:textId="2101A0BC" w:rsidR="00021BB3" w:rsidRDefault="006910F5" w:rsidP="006910F5">
            <w:pPr>
              <w:pStyle w:val="Heading3"/>
            </w:pPr>
            <w:bookmarkStart w:id="138" w:name="_Toc160434277"/>
            <w:r>
              <w:t>Met?</w:t>
            </w:r>
            <w:bookmarkEnd w:id="138"/>
          </w:p>
        </w:tc>
      </w:tr>
      <w:tr w:rsidR="00021BB3" w14:paraId="4C312550" w14:textId="77777777" w:rsidTr="00021BB3">
        <w:tc>
          <w:tcPr>
            <w:tcW w:w="4814" w:type="dxa"/>
          </w:tcPr>
          <w:p w14:paraId="44713AC2" w14:textId="253F6A97" w:rsidR="00021BB3" w:rsidRPr="006910F5" w:rsidRDefault="00C17372" w:rsidP="00A54CD5">
            <w:pPr>
              <w:pStyle w:val="Textbody"/>
              <w:rPr>
                <w:b/>
                <w:bCs/>
              </w:rPr>
            </w:pPr>
            <w:r>
              <w:rPr>
                <w:b/>
                <w:bCs/>
              </w:rPr>
              <w:t>Player can move</w:t>
            </w:r>
          </w:p>
        </w:tc>
        <w:tc>
          <w:tcPr>
            <w:tcW w:w="4814" w:type="dxa"/>
          </w:tcPr>
          <w:p w14:paraId="46E7F865" w14:textId="4F4B0DA4" w:rsidR="00021BB3" w:rsidRDefault="00C17372" w:rsidP="00A54CD5">
            <w:pPr>
              <w:pStyle w:val="Textbody"/>
            </w:pPr>
            <w:r>
              <w:t>Yes</w:t>
            </w:r>
          </w:p>
        </w:tc>
      </w:tr>
      <w:tr w:rsidR="00021BB3" w14:paraId="5A0B0FAD" w14:textId="77777777" w:rsidTr="00021BB3">
        <w:tc>
          <w:tcPr>
            <w:tcW w:w="4814" w:type="dxa"/>
          </w:tcPr>
          <w:p w14:paraId="14715A1D" w14:textId="3BAD7B1C" w:rsidR="00021BB3" w:rsidRPr="00C17372" w:rsidRDefault="00544360" w:rsidP="00A54CD5">
            <w:pPr>
              <w:pStyle w:val="Textbody"/>
              <w:rPr>
                <w:b/>
                <w:bCs/>
              </w:rPr>
            </w:pPr>
            <w:r>
              <w:rPr>
                <w:b/>
                <w:bCs/>
              </w:rPr>
              <w:t>Player can walk on tiles</w:t>
            </w:r>
          </w:p>
        </w:tc>
        <w:tc>
          <w:tcPr>
            <w:tcW w:w="4814" w:type="dxa"/>
          </w:tcPr>
          <w:p w14:paraId="5B9ABB2A" w14:textId="09672CD6" w:rsidR="00021BB3" w:rsidRDefault="00544360" w:rsidP="00A54CD5">
            <w:pPr>
              <w:pStyle w:val="Textbody"/>
            </w:pPr>
            <w:r>
              <w:t>Yes</w:t>
            </w:r>
          </w:p>
        </w:tc>
      </w:tr>
      <w:tr w:rsidR="00021BB3" w14:paraId="3A1CAC47" w14:textId="77777777" w:rsidTr="00021BB3">
        <w:tc>
          <w:tcPr>
            <w:tcW w:w="4814" w:type="dxa"/>
          </w:tcPr>
          <w:p w14:paraId="75653C62" w14:textId="6F5FDBEA" w:rsidR="00021BB3" w:rsidRPr="00C17372" w:rsidRDefault="00544360" w:rsidP="00A54CD5">
            <w:pPr>
              <w:pStyle w:val="Textbody"/>
              <w:rPr>
                <w:b/>
                <w:bCs/>
              </w:rPr>
            </w:pPr>
            <w:r>
              <w:rPr>
                <w:b/>
                <w:bCs/>
              </w:rPr>
              <w:t>Player can jump</w:t>
            </w:r>
          </w:p>
        </w:tc>
        <w:tc>
          <w:tcPr>
            <w:tcW w:w="4814" w:type="dxa"/>
          </w:tcPr>
          <w:p w14:paraId="47CA61F4" w14:textId="4D1C204A" w:rsidR="00021BB3" w:rsidRDefault="00544360" w:rsidP="00A54CD5">
            <w:pPr>
              <w:pStyle w:val="Textbody"/>
            </w:pPr>
            <w:r>
              <w:t>Yes</w:t>
            </w:r>
          </w:p>
        </w:tc>
      </w:tr>
      <w:tr w:rsidR="00021BB3" w14:paraId="7D09A60D" w14:textId="77777777" w:rsidTr="00021BB3">
        <w:tc>
          <w:tcPr>
            <w:tcW w:w="4814" w:type="dxa"/>
          </w:tcPr>
          <w:p w14:paraId="7909E313" w14:textId="5DC67602" w:rsidR="00021BB3" w:rsidRPr="00C17372" w:rsidRDefault="00544360" w:rsidP="00A54CD5">
            <w:pPr>
              <w:pStyle w:val="Textbody"/>
              <w:rPr>
                <w:b/>
                <w:bCs/>
              </w:rPr>
            </w:pPr>
            <w:r>
              <w:rPr>
                <w:b/>
                <w:bCs/>
              </w:rPr>
              <w:t>Player has animations</w:t>
            </w:r>
          </w:p>
        </w:tc>
        <w:tc>
          <w:tcPr>
            <w:tcW w:w="4814" w:type="dxa"/>
          </w:tcPr>
          <w:p w14:paraId="0B595474" w14:textId="1B068626" w:rsidR="00021BB3" w:rsidRDefault="00544360" w:rsidP="00A54CD5">
            <w:pPr>
              <w:pStyle w:val="Textbody"/>
            </w:pPr>
            <w:r>
              <w:t>Yes</w:t>
            </w:r>
          </w:p>
        </w:tc>
      </w:tr>
      <w:tr w:rsidR="00021BB3" w14:paraId="7016AD6B" w14:textId="77777777" w:rsidTr="00021BB3">
        <w:tc>
          <w:tcPr>
            <w:tcW w:w="4814" w:type="dxa"/>
          </w:tcPr>
          <w:p w14:paraId="76343E99" w14:textId="7D6CE449" w:rsidR="00021BB3" w:rsidRPr="00C17372" w:rsidRDefault="00544360" w:rsidP="00A54CD5">
            <w:pPr>
              <w:pStyle w:val="Textbody"/>
              <w:rPr>
                <w:b/>
                <w:bCs/>
              </w:rPr>
            </w:pPr>
            <w:r>
              <w:rPr>
                <w:b/>
                <w:bCs/>
              </w:rPr>
              <w:t xml:space="preserve">Player has </w:t>
            </w:r>
            <w:r w:rsidR="00336883">
              <w:rPr>
                <w:b/>
                <w:bCs/>
              </w:rPr>
              <w:t xml:space="preserve">different animations depending on movement </w:t>
            </w:r>
          </w:p>
        </w:tc>
        <w:tc>
          <w:tcPr>
            <w:tcW w:w="4814" w:type="dxa"/>
          </w:tcPr>
          <w:p w14:paraId="4D5279C7" w14:textId="1A4B45F5" w:rsidR="00021BB3" w:rsidRDefault="00336883" w:rsidP="00A54CD5">
            <w:pPr>
              <w:pStyle w:val="Textbody"/>
            </w:pPr>
            <w:r>
              <w:t>Yes</w:t>
            </w:r>
          </w:p>
        </w:tc>
      </w:tr>
      <w:tr w:rsidR="00021BB3" w14:paraId="38701243" w14:textId="77777777" w:rsidTr="00021BB3">
        <w:tc>
          <w:tcPr>
            <w:tcW w:w="4814" w:type="dxa"/>
          </w:tcPr>
          <w:p w14:paraId="3107D1D1" w14:textId="2DE8AD3A" w:rsidR="00021BB3" w:rsidRPr="00C17372" w:rsidRDefault="00DF4F20" w:rsidP="00A54CD5">
            <w:pPr>
              <w:pStyle w:val="Textbody"/>
              <w:rPr>
                <w:b/>
                <w:bCs/>
              </w:rPr>
            </w:pPr>
            <w:r>
              <w:rPr>
                <w:b/>
                <w:bCs/>
              </w:rPr>
              <w:t>Enviroment has textures</w:t>
            </w:r>
          </w:p>
        </w:tc>
        <w:tc>
          <w:tcPr>
            <w:tcW w:w="4814" w:type="dxa"/>
          </w:tcPr>
          <w:p w14:paraId="140900CA" w14:textId="1A10F080" w:rsidR="00021BB3" w:rsidRDefault="00DF4F20" w:rsidP="00A54CD5">
            <w:pPr>
              <w:pStyle w:val="Textbody"/>
            </w:pPr>
            <w:r>
              <w:t>Yes</w:t>
            </w:r>
          </w:p>
        </w:tc>
      </w:tr>
      <w:tr w:rsidR="00021BB3" w14:paraId="362B2CA3" w14:textId="77777777" w:rsidTr="00021BB3">
        <w:tc>
          <w:tcPr>
            <w:tcW w:w="4814" w:type="dxa"/>
          </w:tcPr>
          <w:p w14:paraId="3E7955C1" w14:textId="7B7ED3E1" w:rsidR="00021BB3" w:rsidRPr="00C17372" w:rsidRDefault="00DF4F20" w:rsidP="00A54CD5">
            <w:pPr>
              <w:pStyle w:val="Textbody"/>
              <w:rPr>
                <w:b/>
                <w:bCs/>
              </w:rPr>
            </w:pPr>
            <w:r>
              <w:rPr>
                <w:b/>
                <w:bCs/>
              </w:rPr>
              <w:t>Enviroment can be destroyed</w:t>
            </w:r>
          </w:p>
        </w:tc>
        <w:tc>
          <w:tcPr>
            <w:tcW w:w="4814" w:type="dxa"/>
          </w:tcPr>
          <w:p w14:paraId="4FDB968B" w14:textId="1A714556" w:rsidR="00DF4F20" w:rsidRDefault="00DF4F20" w:rsidP="00A54CD5">
            <w:pPr>
              <w:pStyle w:val="Textbody"/>
            </w:pPr>
            <w:r>
              <w:t>Yes</w:t>
            </w:r>
          </w:p>
        </w:tc>
      </w:tr>
      <w:tr w:rsidR="00DF4F20" w14:paraId="2F279437" w14:textId="77777777" w:rsidTr="00021BB3">
        <w:tc>
          <w:tcPr>
            <w:tcW w:w="4814" w:type="dxa"/>
          </w:tcPr>
          <w:p w14:paraId="17116824" w14:textId="2120E521" w:rsidR="00DF4F20" w:rsidRDefault="00DF4F20" w:rsidP="00A54CD5">
            <w:pPr>
              <w:pStyle w:val="Textbody"/>
              <w:rPr>
                <w:b/>
                <w:bCs/>
              </w:rPr>
            </w:pPr>
            <w:r>
              <w:rPr>
                <w:b/>
                <w:bCs/>
              </w:rPr>
              <w:t>Tiles fragment when shot</w:t>
            </w:r>
          </w:p>
        </w:tc>
        <w:tc>
          <w:tcPr>
            <w:tcW w:w="4814" w:type="dxa"/>
          </w:tcPr>
          <w:p w14:paraId="11D4E37B" w14:textId="35F5E463" w:rsidR="00DF4F20" w:rsidRDefault="00DF4F20" w:rsidP="00A54CD5">
            <w:pPr>
              <w:pStyle w:val="Textbody"/>
            </w:pPr>
            <w:r>
              <w:t>No</w:t>
            </w:r>
          </w:p>
        </w:tc>
      </w:tr>
      <w:tr w:rsidR="00DF4F20" w14:paraId="3C80AAA3" w14:textId="77777777" w:rsidTr="00021BB3">
        <w:tc>
          <w:tcPr>
            <w:tcW w:w="4814" w:type="dxa"/>
          </w:tcPr>
          <w:p w14:paraId="79D2A453" w14:textId="20D7C648" w:rsidR="00DF4F20" w:rsidRDefault="00A84FCD" w:rsidP="00A54CD5">
            <w:pPr>
              <w:pStyle w:val="Textbody"/>
              <w:rPr>
                <w:b/>
                <w:bCs/>
              </w:rPr>
            </w:pPr>
            <w:r>
              <w:rPr>
                <w:b/>
                <w:bCs/>
              </w:rPr>
              <w:t>Game runs above 60 fps</w:t>
            </w:r>
          </w:p>
        </w:tc>
        <w:tc>
          <w:tcPr>
            <w:tcW w:w="4814" w:type="dxa"/>
          </w:tcPr>
          <w:p w14:paraId="20F6F0CD" w14:textId="3B1E1406" w:rsidR="00DF4F20" w:rsidRDefault="00A84FCD" w:rsidP="00A54CD5">
            <w:pPr>
              <w:pStyle w:val="Textbody"/>
            </w:pPr>
            <w:r>
              <w:t>Yes</w:t>
            </w:r>
          </w:p>
        </w:tc>
      </w:tr>
      <w:tr w:rsidR="00A84FCD" w14:paraId="6FA06304" w14:textId="77777777" w:rsidTr="00021BB3">
        <w:tc>
          <w:tcPr>
            <w:tcW w:w="4814" w:type="dxa"/>
          </w:tcPr>
          <w:p w14:paraId="21003F70" w14:textId="7EAD60B8" w:rsidR="00A84FCD" w:rsidRDefault="00E3108B" w:rsidP="00A54CD5">
            <w:pPr>
              <w:pStyle w:val="Textbody"/>
              <w:rPr>
                <w:b/>
                <w:bCs/>
              </w:rPr>
            </w:pPr>
            <w:r>
              <w:rPr>
                <w:b/>
                <w:bCs/>
              </w:rPr>
              <w:t>Players can use controllers to play the game</w:t>
            </w:r>
          </w:p>
        </w:tc>
        <w:tc>
          <w:tcPr>
            <w:tcW w:w="4814" w:type="dxa"/>
          </w:tcPr>
          <w:p w14:paraId="218E6AB5" w14:textId="5E90307F" w:rsidR="00A84FCD" w:rsidRDefault="00E3108B" w:rsidP="00A54CD5">
            <w:pPr>
              <w:pStyle w:val="Textbody"/>
            </w:pPr>
            <w:r>
              <w:t>Yes</w:t>
            </w:r>
          </w:p>
        </w:tc>
      </w:tr>
      <w:tr w:rsidR="00E3108B" w14:paraId="2601E33D" w14:textId="77777777" w:rsidTr="00021BB3">
        <w:tc>
          <w:tcPr>
            <w:tcW w:w="4814" w:type="dxa"/>
          </w:tcPr>
          <w:p w14:paraId="4C9A6725" w14:textId="4B898103" w:rsidR="00E3108B" w:rsidRDefault="00E3108B" w:rsidP="00A54CD5">
            <w:pPr>
              <w:pStyle w:val="Textbody"/>
              <w:rPr>
                <w:b/>
                <w:bCs/>
              </w:rPr>
            </w:pPr>
            <w:r>
              <w:rPr>
                <w:b/>
                <w:bCs/>
              </w:rPr>
              <w:t>Players can use keyboard to play the game</w:t>
            </w:r>
          </w:p>
        </w:tc>
        <w:tc>
          <w:tcPr>
            <w:tcW w:w="4814" w:type="dxa"/>
          </w:tcPr>
          <w:p w14:paraId="5A73C2B8" w14:textId="2C404D05" w:rsidR="00E3108B" w:rsidRDefault="00E3108B" w:rsidP="00A54CD5">
            <w:pPr>
              <w:pStyle w:val="Textbody"/>
            </w:pPr>
            <w:r>
              <w:t>Yes</w:t>
            </w:r>
          </w:p>
        </w:tc>
      </w:tr>
      <w:tr w:rsidR="00E3108B" w14:paraId="17F66888" w14:textId="77777777" w:rsidTr="00021BB3">
        <w:tc>
          <w:tcPr>
            <w:tcW w:w="4814" w:type="dxa"/>
          </w:tcPr>
          <w:p w14:paraId="5BE66706" w14:textId="61CC72CE" w:rsidR="00E3108B" w:rsidRDefault="00045042" w:rsidP="00A54CD5">
            <w:pPr>
              <w:pStyle w:val="Textbody"/>
              <w:rPr>
                <w:b/>
                <w:bCs/>
              </w:rPr>
            </w:pPr>
            <w:r>
              <w:rPr>
                <w:b/>
                <w:bCs/>
              </w:rPr>
              <w:t>Players can pick up weapons</w:t>
            </w:r>
          </w:p>
        </w:tc>
        <w:tc>
          <w:tcPr>
            <w:tcW w:w="4814" w:type="dxa"/>
          </w:tcPr>
          <w:p w14:paraId="310B422C" w14:textId="3972D7B8" w:rsidR="00E3108B" w:rsidRDefault="00045042" w:rsidP="00A54CD5">
            <w:pPr>
              <w:pStyle w:val="Textbody"/>
            </w:pPr>
            <w:r>
              <w:t>Yes</w:t>
            </w:r>
          </w:p>
        </w:tc>
      </w:tr>
      <w:tr w:rsidR="00045042" w14:paraId="2856483B" w14:textId="77777777" w:rsidTr="00021BB3">
        <w:tc>
          <w:tcPr>
            <w:tcW w:w="4814" w:type="dxa"/>
          </w:tcPr>
          <w:p w14:paraId="208E189A" w14:textId="59EFB574" w:rsidR="00045042" w:rsidRDefault="00045042" w:rsidP="00A54CD5">
            <w:pPr>
              <w:pStyle w:val="Textbody"/>
              <w:rPr>
                <w:b/>
                <w:bCs/>
              </w:rPr>
            </w:pPr>
            <w:r>
              <w:rPr>
                <w:b/>
                <w:bCs/>
              </w:rPr>
              <w:t>Players</w:t>
            </w:r>
            <w:r w:rsidR="00B409C2">
              <w:rPr>
                <w:b/>
                <w:bCs/>
              </w:rPr>
              <w:t xml:space="preserve"> can use weapons</w:t>
            </w:r>
          </w:p>
        </w:tc>
        <w:tc>
          <w:tcPr>
            <w:tcW w:w="4814" w:type="dxa"/>
          </w:tcPr>
          <w:p w14:paraId="06528F76" w14:textId="244C6032" w:rsidR="00045042" w:rsidRDefault="00B409C2" w:rsidP="00A54CD5">
            <w:pPr>
              <w:pStyle w:val="Textbody"/>
            </w:pPr>
            <w:r>
              <w:t>Yes</w:t>
            </w:r>
          </w:p>
        </w:tc>
      </w:tr>
      <w:tr w:rsidR="00B409C2" w14:paraId="6B7CC726" w14:textId="77777777" w:rsidTr="00021BB3">
        <w:tc>
          <w:tcPr>
            <w:tcW w:w="4814" w:type="dxa"/>
          </w:tcPr>
          <w:p w14:paraId="7A10E928" w14:textId="31E4FC80" w:rsidR="00B409C2" w:rsidRDefault="00B409C2" w:rsidP="00A54CD5">
            <w:pPr>
              <w:pStyle w:val="Textbody"/>
              <w:rPr>
                <w:b/>
                <w:bCs/>
              </w:rPr>
            </w:pPr>
            <w:r>
              <w:rPr>
                <w:b/>
                <w:bCs/>
              </w:rPr>
              <w:t>Bullets interact with the envirment</w:t>
            </w:r>
          </w:p>
        </w:tc>
        <w:tc>
          <w:tcPr>
            <w:tcW w:w="4814" w:type="dxa"/>
          </w:tcPr>
          <w:p w14:paraId="75CD993E" w14:textId="1FEB8B33" w:rsidR="00B409C2" w:rsidRDefault="00AB63C9" w:rsidP="00A54CD5">
            <w:pPr>
              <w:pStyle w:val="Textbody"/>
            </w:pPr>
            <w:r>
              <w:t>Yes</w:t>
            </w:r>
          </w:p>
        </w:tc>
      </w:tr>
      <w:tr w:rsidR="00AB63C9" w14:paraId="5FD800B1" w14:textId="77777777" w:rsidTr="00021BB3">
        <w:tc>
          <w:tcPr>
            <w:tcW w:w="4814" w:type="dxa"/>
          </w:tcPr>
          <w:p w14:paraId="37CAC00D" w14:textId="71F08443" w:rsidR="00AB63C9" w:rsidRDefault="00AB63C9" w:rsidP="00A54CD5">
            <w:pPr>
              <w:pStyle w:val="Textbody"/>
              <w:rPr>
                <w:b/>
                <w:bCs/>
              </w:rPr>
            </w:pPr>
            <w:r>
              <w:rPr>
                <w:b/>
                <w:bCs/>
              </w:rPr>
              <w:t>Players can see where they are aiming with the controller</w:t>
            </w:r>
          </w:p>
        </w:tc>
        <w:tc>
          <w:tcPr>
            <w:tcW w:w="4814" w:type="dxa"/>
          </w:tcPr>
          <w:p w14:paraId="78368D4F" w14:textId="77E1B54C" w:rsidR="00AB63C9" w:rsidRDefault="00AB63C9" w:rsidP="00A54CD5">
            <w:pPr>
              <w:pStyle w:val="Textbody"/>
            </w:pPr>
            <w:r>
              <w:t>Yes</w:t>
            </w:r>
          </w:p>
        </w:tc>
      </w:tr>
      <w:tr w:rsidR="00AB63C9" w14:paraId="355F63B5" w14:textId="77777777" w:rsidTr="00021BB3">
        <w:tc>
          <w:tcPr>
            <w:tcW w:w="4814" w:type="dxa"/>
          </w:tcPr>
          <w:p w14:paraId="15EAEFC5" w14:textId="470D34E7" w:rsidR="00AB63C9" w:rsidRDefault="00AB63C9" w:rsidP="00A54CD5">
            <w:pPr>
              <w:pStyle w:val="Textbody"/>
              <w:rPr>
                <w:b/>
                <w:bCs/>
              </w:rPr>
            </w:pPr>
            <w:r>
              <w:rPr>
                <w:b/>
                <w:bCs/>
              </w:rPr>
              <w:t>Game has a working</w:t>
            </w:r>
            <w:r w:rsidR="00A1565C">
              <w:rPr>
                <w:b/>
                <w:bCs/>
              </w:rPr>
              <w:t xml:space="preserve"> settings</w:t>
            </w:r>
            <w:r>
              <w:rPr>
                <w:b/>
                <w:bCs/>
              </w:rPr>
              <w:t xml:space="preserve"> menu</w:t>
            </w:r>
          </w:p>
        </w:tc>
        <w:tc>
          <w:tcPr>
            <w:tcW w:w="4814" w:type="dxa"/>
          </w:tcPr>
          <w:p w14:paraId="70FD02C0" w14:textId="05D2F570" w:rsidR="00AB63C9" w:rsidRDefault="00AB63C9" w:rsidP="00A54CD5">
            <w:pPr>
              <w:pStyle w:val="Textbody"/>
            </w:pPr>
            <w:r>
              <w:t>No</w:t>
            </w:r>
          </w:p>
        </w:tc>
      </w:tr>
      <w:tr w:rsidR="00AB63C9" w14:paraId="152D7551" w14:textId="77777777" w:rsidTr="00021BB3">
        <w:tc>
          <w:tcPr>
            <w:tcW w:w="4814" w:type="dxa"/>
          </w:tcPr>
          <w:p w14:paraId="7C4A102D" w14:textId="6653D924" w:rsidR="00AB63C9" w:rsidRDefault="00A1565C" w:rsidP="00A54CD5">
            <w:pPr>
              <w:pStyle w:val="Textbody"/>
              <w:rPr>
                <w:b/>
                <w:bCs/>
              </w:rPr>
            </w:pPr>
            <w:r>
              <w:rPr>
                <w:b/>
                <w:bCs/>
              </w:rPr>
              <w:t>Game has an entry menu</w:t>
            </w:r>
          </w:p>
        </w:tc>
        <w:tc>
          <w:tcPr>
            <w:tcW w:w="4814" w:type="dxa"/>
          </w:tcPr>
          <w:p w14:paraId="405B99F0" w14:textId="4DBB3CC6" w:rsidR="00AB63C9" w:rsidRDefault="00A1565C" w:rsidP="00A54CD5">
            <w:pPr>
              <w:pStyle w:val="Textbody"/>
            </w:pPr>
            <w:r>
              <w:t>No</w:t>
            </w:r>
          </w:p>
        </w:tc>
      </w:tr>
      <w:tr w:rsidR="00A1565C" w14:paraId="7FBCC135" w14:textId="77777777" w:rsidTr="00021BB3">
        <w:tc>
          <w:tcPr>
            <w:tcW w:w="4814" w:type="dxa"/>
          </w:tcPr>
          <w:p w14:paraId="15037889" w14:textId="1AA73270" w:rsidR="00A1565C" w:rsidRDefault="005A0837" w:rsidP="00A54CD5">
            <w:pPr>
              <w:pStyle w:val="Textbody"/>
              <w:rPr>
                <w:b/>
                <w:bCs/>
              </w:rPr>
            </w:pPr>
            <w:r>
              <w:rPr>
                <w:b/>
                <w:bCs/>
              </w:rPr>
              <w:t>Players can wall jump</w:t>
            </w:r>
          </w:p>
        </w:tc>
        <w:tc>
          <w:tcPr>
            <w:tcW w:w="4814" w:type="dxa"/>
          </w:tcPr>
          <w:p w14:paraId="4133EAA0" w14:textId="023315FC" w:rsidR="00A1565C" w:rsidRDefault="005A0837" w:rsidP="00A54CD5">
            <w:pPr>
              <w:pStyle w:val="Textbody"/>
            </w:pPr>
            <w:r>
              <w:t>No</w:t>
            </w:r>
          </w:p>
        </w:tc>
      </w:tr>
      <w:tr w:rsidR="005A0837" w14:paraId="186661B2" w14:textId="77777777" w:rsidTr="00021BB3">
        <w:tc>
          <w:tcPr>
            <w:tcW w:w="4814" w:type="dxa"/>
          </w:tcPr>
          <w:p w14:paraId="4DE53DD7" w14:textId="4D563C68" w:rsidR="005A0837" w:rsidRDefault="0049079C" w:rsidP="00A54CD5">
            <w:pPr>
              <w:pStyle w:val="Textbody"/>
              <w:rPr>
                <w:b/>
                <w:bCs/>
              </w:rPr>
            </w:pPr>
            <w:r>
              <w:rPr>
                <w:b/>
                <w:bCs/>
              </w:rPr>
              <w:t>Bullets can be shot in any direction</w:t>
            </w:r>
          </w:p>
        </w:tc>
        <w:tc>
          <w:tcPr>
            <w:tcW w:w="4814" w:type="dxa"/>
          </w:tcPr>
          <w:p w14:paraId="6E8250E5" w14:textId="7AFBB2E3" w:rsidR="005A0837" w:rsidRDefault="0049079C" w:rsidP="00A54CD5">
            <w:pPr>
              <w:pStyle w:val="Textbody"/>
            </w:pPr>
            <w:r>
              <w:t>Yes</w:t>
            </w:r>
          </w:p>
        </w:tc>
      </w:tr>
      <w:tr w:rsidR="0049079C" w14:paraId="6510D8E2" w14:textId="77777777" w:rsidTr="00021BB3">
        <w:tc>
          <w:tcPr>
            <w:tcW w:w="4814" w:type="dxa"/>
          </w:tcPr>
          <w:p w14:paraId="144415D3" w14:textId="4146752C" w:rsidR="0049079C" w:rsidRDefault="0049079C" w:rsidP="00A54CD5">
            <w:pPr>
              <w:pStyle w:val="Textbody"/>
              <w:rPr>
                <w:b/>
                <w:bCs/>
              </w:rPr>
            </w:pPr>
            <w:r>
              <w:rPr>
                <w:b/>
                <w:bCs/>
              </w:rPr>
              <w:t xml:space="preserve">Animations depend on the direction the </w:t>
            </w:r>
            <w:r>
              <w:rPr>
                <w:b/>
                <w:bCs/>
              </w:rPr>
              <w:lastRenderedPageBreak/>
              <w:t>player is facing</w:t>
            </w:r>
          </w:p>
        </w:tc>
        <w:tc>
          <w:tcPr>
            <w:tcW w:w="4814" w:type="dxa"/>
          </w:tcPr>
          <w:p w14:paraId="1305EAE4" w14:textId="00C6E201" w:rsidR="0049079C" w:rsidRDefault="0049079C" w:rsidP="00A54CD5">
            <w:pPr>
              <w:pStyle w:val="Textbody"/>
            </w:pPr>
            <w:r>
              <w:lastRenderedPageBreak/>
              <w:t>Yes</w:t>
            </w:r>
          </w:p>
        </w:tc>
      </w:tr>
      <w:tr w:rsidR="0049079C" w14:paraId="67740798" w14:textId="77777777" w:rsidTr="00021BB3">
        <w:tc>
          <w:tcPr>
            <w:tcW w:w="4814" w:type="dxa"/>
          </w:tcPr>
          <w:p w14:paraId="1DA38274" w14:textId="7C904AAA" w:rsidR="0049079C" w:rsidRDefault="00292450" w:rsidP="00A54CD5">
            <w:pPr>
              <w:pStyle w:val="Textbody"/>
              <w:rPr>
                <w:b/>
                <w:bCs/>
              </w:rPr>
            </w:pPr>
            <w:r>
              <w:rPr>
                <w:b/>
                <w:bCs/>
              </w:rPr>
              <w:t xml:space="preserve">Levels are loaded from </w:t>
            </w:r>
            <w:r w:rsidR="00D91EA4">
              <w:rPr>
                <w:b/>
                <w:bCs/>
              </w:rPr>
              <w:t>secondary storage reliably</w:t>
            </w:r>
          </w:p>
        </w:tc>
        <w:tc>
          <w:tcPr>
            <w:tcW w:w="4814" w:type="dxa"/>
          </w:tcPr>
          <w:p w14:paraId="24D055B0" w14:textId="7A4D372F" w:rsidR="0049079C" w:rsidRDefault="00D91EA4" w:rsidP="00A54CD5">
            <w:pPr>
              <w:pStyle w:val="Textbody"/>
            </w:pPr>
            <w:r>
              <w:t>Yes</w:t>
            </w:r>
          </w:p>
        </w:tc>
      </w:tr>
      <w:tr w:rsidR="00D91EA4" w14:paraId="7FC83002" w14:textId="77777777" w:rsidTr="00021BB3">
        <w:tc>
          <w:tcPr>
            <w:tcW w:w="4814" w:type="dxa"/>
          </w:tcPr>
          <w:p w14:paraId="6E9AA2A8" w14:textId="12D3057A" w:rsidR="00D91EA4" w:rsidRDefault="00462A0E" w:rsidP="00A54CD5">
            <w:pPr>
              <w:pStyle w:val="Textbody"/>
              <w:rPr>
                <w:b/>
                <w:bCs/>
              </w:rPr>
            </w:pPr>
            <w:r>
              <w:rPr>
                <w:b/>
                <w:bCs/>
              </w:rPr>
              <w:t>The next level is loaded when a player</w:t>
            </w:r>
            <w:r w:rsidR="00021D26">
              <w:rPr>
                <w:b/>
                <w:bCs/>
              </w:rPr>
              <w:t xml:space="preserve"> wins a round</w:t>
            </w:r>
          </w:p>
        </w:tc>
        <w:tc>
          <w:tcPr>
            <w:tcW w:w="4814" w:type="dxa"/>
          </w:tcPr>
          <w:p w14:paraId="3D5EFACC" w14:textId="1B00E700" w:rsidR="00D91EA4" w:rsidRDefault="00021D26" w:rsidP="00A54CD5">
            <w:pPr>
              <w:pStyle w:val="Textbody"/>
            </w:pPr>
            <w:r>
              <w:t>Yes</w:t>
            </w:r>
          </w:p>
        </w:tc>
      </w:tr>
      <w:tr w:rsidR="00021D26" w14:paraId="5E6BFF74" w14:textId="77777777" w:rsidTr="00021BB3">
        <w:tc>
          <w:tcPr>
            <w:tcW w:w="4814" w:type="dxa"/>
          </w:tcPr>
          <w:p w14:paraId="794B514D" w14:textId="174FE786" w:rsidR="00021D26" w:rsidRDefault="00021D26" w:rsidP="00A54CD5">
            <w:pPr>
              <w:pStyle w:val="Textbody"/>
              <w:rPr>
                <w:b/>
                <w:bCs/>
              </w:rPr>
            </w:pPr>
            <w:r>
              <w:rPr>
                <w:b/>
                <w:bCs/>
              </w:rPr>
              <w:t>The winner of a round is anounced</w:t>
            </w:r>
          </w:p>
        </w:tc>
        <w:tc>
          <w:tcPr>
            <w:tcW w:w="4814" w:type="dxa"/>
          </w:tcPr>
          <w:p w14:paraId="597AFDEB" w14:textId="7A5CDB65" w:rsidR="00021D26" w:rsidRDefault="00021D26" w:rsidP="00A54CD5">
            <w:pPr>
              <w:pStyle w:val="Textbody"/>
            </w:pPr>
            <w:r>
              <w:t>No</w:t>
            </w:r>
          </w:p>
        </w:tc>
      </w:tr>
      <w:tr w:rsidR="00021D26" w14:paraId="4BA08FEE" w14:textId="77777777" w:rsidTr="00021BB3">
        <w:tc>
          <w:tcPr>
            <w:tcW w:w="4814" w:type="dxa"/>
          </w:tcPr>
          <w:p w14:paraId="139AD474" w14:textId="4E3FC262" w:rsidR="00021D26" w:rsidRDefault="00021D26" w:rsidP="00A54CD5">
            <w:pPr>
              <w:pStyle w:val="Textbody"/>
              <w:rPr>
                <w:b/>
                <w:bCs/>
              </w:rPr>
            </w:pPr>
            <w:r>
              <w:rPr>
                <w:b/>
                <w:bCs/>
              </w:rPr>
              <w:t xml:space="preserve">The amount of wins a player has is </w:t>
            </w:r>
            <w:r w:rsidR="000014D2">
              <w:rPr>
                <w:b/>
                <w:bCs/>
              </w:rPr>
              <w:t>shown</w:t>
            </w:r>
          </w:p>
        </w:tc>
        <w:tc>
          <w:tcPr>
            <w:tcW w:w="4814" w:type="dxa"/>
          </w:tcPr>
          <w:p w14:paraId="35D51C04" w14:textId="4B33C0CE" w:rsidR="00021D26" w:rsidRDefault="000014D2" w:rsidP="00A54CD5">
            <w:pPr>
              <w:pStyle w:val="Textbody"/>
            </w:pPr>
            <w:r>
              <w:t>No</w:t>
            </w:r>
          </w:p>
        </w:tc>
      </w:tr>
    </w:tbl>
    <w:p w14:paraId="3B979C2D" w14:textId="77777777" w:rsidR="00DD70AE" w:rsidRDefault="00DD70AE" w:rsidP="00DD70AE"/>
    <w:p w14:paraId="1ABAB7AA" w14:textId="2B506FB4" w:rsidR="00DD70AE" w:rsidRDefault="00A25171" w:rsidP="00DD70AE">
      <w:pPr>
        <w:pStyle w:val="Heading2"/>
        <w:rPr>
          <w:rFonts w:hint="eastAsia"/>
        </w:rPr>
      </w:pPr>
      <w:bookmarkStart w:id="139" w:name="_Toc160434278"/>
      <w:r>
        <w:t>Limitations</w:t>
      </w:r>
      <w:bookmarkEnd w:id="139"/>
    </w:p>
    <w:p w14:paraId="4E04C28E" w14:textId="72ADACB6" w:rsidR="00B662C3" w:rsidRDefault="00A25171" w:rsidP="00B662C3">
      <w:r>
        <w:t>Although many of the success criteria have been met there are some parts such as the visuals of the game that are not in a state that I would release the game. To improve this I plan on drawing animations and textures for the game in further development. The procedures that I used in the game are generalised which means that the speed of implementing these changes is much faster and very few lines of code need to be changed.</w:t>
      </w:r>
    </w:p>
    <w:p w14:paraId="08C45D8F" w14:textId="77777777" w:rsidR="00A25171" w:rsidRDefault="00A25171" w:rsidP="00B662C3"/>
    <w:p w14:paraId="44451485" w14:textId="72203809" w:rsidR="00A25171" w:rsidRDefault="00A25171" w:rsidP="00B662C3">
      <w:r>
        <w:t>The largest limitation is the lack of a fragmentation system for the games destruction. The amount of time I had to complete the project limited how much I could implement with the destruction.</w:t>
      </w:r>
    </w:p>
    <w:p w14:paraId="21F7CB11" w14:textId="77777777" w:rsidR="004A16F8" w:rsidRDefault="004A16F8" w:rsidP="00B662C3"/>
    <w:p w14:paraId="45D8AE6F" w14:textId="72496C1A" w:rsidR="004A16F8" w:rsidRDefault="004A16F8" w:rsidP="00B662C3">
      <w:r>
        <w:t xml:space="preserve">Also the lack of settings menu and starting menu are two large areas that I will continue to improve with further development. These are parts that are necessary for the game to have if I want to release it on any platform. </w:t>
      </w:r>
    </w:p>
    <w:p w14:paraId="3A6F0077" w14:textId="77777777" w:rsidR="00A25171" w:rsidRDefault="00A25171" w:rsidP="00B662C3"/>
    <w:p w14:paraId="55704D11" w14:textId="269634A3" w:rsidR="00A25171" w:rsidRDefault="00A25171" w:rsidP="00A25171">
      <w:pPr>
        <w:pStyle w:val="Heading3"/>
      </w:pPr>
      <w:bookmarkStart w:id="140" w:name="_Toc160434279"/>
      <w:r>
        <w:t>How to avoid these limitations</w:t>
      </w:r>
      <w:bookmarkEnd w:id="140"/>
    </w:p>
    <w:p w14:paraId="1EA17BD6" w14:textId="5BBCBEB7" w:rsidR="00A25171" w:rsidRDefault="00A25171" w:rsidP="00A25171">
      <w:r>
        <w:t xml:space="preserve">All of these limitations could have been </w:t>
      </w:r>
      <w:r w:rsidR="001F3049">
        <w:t>avoided</w:t>
      </w:r>
      <w:r>
        <w:t xml:space="preserve"> with more time allocated to the project. Starting the project earlier would have meant that I had more time to complete the project. Also the complexity of my project proved to be to</w:t>
      </w:r>
      <w:r w:rsidR="001F3049">
        <w:t>o</w:t>
      </w:r>
      <w:r>
        <w:t xml:space="preserve"> much to complete</w:t>
      </w:r>
      <w:r w:rsidR="001F3049">
        <w:t xml:space="preserve"> within the time frame</w:t>
      </w:r>
      <w:r>
        <w:t xml:space="preserve">. </w:t>
      </w:r>
      <w:r w:rsidR="002B44E8">
        <w:t xml:space="preserve">Changes in the structure of the code took lots of time which could have been allocated towards development so better planning of the project would have improved the outcome aswell. </w:t>
      </w:r>
      <w:r w:rsidR="001F3049">
        <w:t xml:space="preserve">Despite these limitations I am satisfied with the final program. </w:t>
      </w:r>
    </w:p>
    <w:p w14:paraId="7C6DD129" w14:textId="77777777" w:rsidR="00F9357F" w:rsidRDefault="00F9357F" w:rsidP="00A25171"/>
    <w:p w14:paraId="7A881797" w14:textId="768B1D01" w:rsidR="00F9357F" w:rsidRDefault="00F9357F" w:rsidP="00F9357F">
      <w:pPr>
        <w:pStyle w:val="Heading2"/>
      </w:pPr>
      <w:bookmarkStart w:id="141" w:name="_Toc160434280"/>
      <w:r>
        <w:t>Maintainence</w:t>
      </w:r>
      <w:bookmarkEnd w:id="141"/>
    </w:p>
    <w:p w14:paraId="071F5F81" w14:textId="0CAA9FE0" w:rsidR="003A2CC4" w:rsidRDefault="00F9357F" w:rsidP="00B662C3">
      <w:r>
        <w:t xml:space="preserve">To improve the solution further I will continue to </w:t>
      </w:r>
      <w:r w:rsidR="003A2CC4">
        <w:t xml:space="preserve">improve the visuals of the program. Adding more types of tiles that are more appealing than the test </w:t>
      </w:r>
      <w:r w:rsidR="003A2CC4">
        <w:lastRenderedPageBreak/>
        <w:t>image that I have used in the final program would greatly improve the visuals. Including my own characters and animations for those characters would also be beneficial. I want to also add different themes to the different levels and backgrounds that fit with each background.</w:t>
      </w:r>
    </w:p>
    <w:p w14:paraId="6151A02E" w14:textId="77777777" w:rsidR="003A2CC4" w:rsidRDefault="003A2CC4" w:rsidP="00B662C3"/>
    <w:p w14:paraId="4D5C5FD3" w14:textId="77777777" w:rsidR="002A2E87" w:rsidRDefault="003A2CC4" w:rsidP="00B662C3">
      <w:r>
        <w:t>Future maintainence could also improve the destruction system. Currently</w:t>
      </w:r>
      <w:r w:rsidR="002A2E87">
        <w:t xml:space="preserve"> there is no system for the fragmentation of tiles which means that the tiles disappear. This could be improved greatly. Also a system for overlaying a destruction image onto the tiles image would allow for players to visually see how much health a tile has.</w:t>
      </w:r>
    </w:p>
    <w:p w14:paraId="0C088565" w14:textId="77777777" w:rsidR="002A2E87" w:rsidRDefault="002A2E87" w:rsidP="00B662C3"/>
    <w:p w14:paraId="681FF2AB" w14:textId="2070EBAA" w:rsidR="004C5CAF" w:rsidRDefault="00733F63" w:rsidP="00B662C3">
      <w:r>
        <w:t xml:space="preserve">If new features are wanted by stakeholders then they can be added easily since the code for the project is readable and modular. Also the code is well anotated and </w:t>
      </w:r>
      <w:r w:rsidR="00A276E1">
        <w:t xml:space="preserve">is open source and on GitHub. This means that other developers can contribute </w:t>
      </w:r>
      <w:r w:rsidR="00C56CF3">
        <w:t xml:space="preserve">to the program easily </w:t>
      </w:r>
      <w:r w:rsidR="00A276E1">
        <w:t xml:space="preserve">or take over the program </w:t>
      </w:r>
      <w:r w:rsidR="00C56CF3">
        <w:t xml:space="preserve">if the current developer were to cease development. </w:t>
      </w:r>
      <w:r w:rsidR="007E04E9">
        <w:t xml:space="preserve">Other developers can also fork the repo to create a better version if by using GitHub. </w:t>
      </w:r>
    </w:p>
    <w:p w14:paraId="15EBB161" w14:textId="77777777" w:rsidR="004C5CAF" w:rsidRDefault="004C5CAF" w:rsidP="00B662C3"/>
    <w:p w14:paraId="4A02B15D" w14:textId="77777777" w:rsidR="004C5CAF" w:rsidRDefault="004C5CAF" w:rsidP="00B662C3"/>
    <w:p w14:paraId="1A405F3D" w14:textId="42AB3625" w:rsidR="006F1C55" w:rsidRDefault="006F1C55" w:rsidP="006F1C55">
      <w:pPr>
        <w:pStyle w:val="Heading1"/>
      </w:pPr>
      <w:bookmarkStart w:id="142" w:name="_Toc160434281"/>
      <w:r>
        <w:t>Final Code</w:t>
      </w:r>
      <w:bookmarkEnd w:id="142"/>
    </w:p>
    <w:p w14:paraId="2217DCC7" w14:textId="7F971B35" w:rsidR="0024319A" w:rsidRPr="00312476" w:rsidRDefault="0024319A" w:rsidP="00312476">
      <w:pPr>
        <w:pStyle w:val="Heading2"/>
      </w:pPr>
      <w:bookmarkStart w:id="143" w:name="_Toc160434282"/>
      <w:r w:rsidRPr="00312476">
        <w:t>main.py</w:t>
      </w:r>
      <w:bookmarkEnd w:id="143"/>
    </w:p>
    <w:p w14:paraId="4860484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dependencies</w:t>
      </w:r>
      <w:r w:rsidRPr="00806F38">
        <w:rPr>
          <w:rFonts w:ascii="Menlo" w:eastAsia="Times New Roman" w:hAnsi="Menlo" w:cs="Menlo"/>
          <w:color w:val="538135" w:themeColor="accent6" w:themeShade="BF"/>
          <w:kern w:val="0"/>
          <w:sz w:val="18"/>
          <w:szCs w:val="18"/>
          <w:lang w:eastAsia="en-GB" w:bidi="ar-SA"/>
        </w:rPr>
        <w:t xml:space="preserve"> import *</w:t>
      </w:r>
    </w:p>
    <w:p w14:paraId="30C1088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constants</w:t>
      </w:r>
      <w:r w:rsidRPr="00806F38">
        <w:rPr>
          <w:rFonts w:ascii="Menlo" w:eastAsia="Times New Roman" w:hAnsi="Menlo" w:cs="Menlo"/>
          <w:color w:val="538135" w:themeColor="accent6" w:themeShade="BF"/>
          <w:kern w:val="0"/>
          <w:sz w:val="18"/>
          <w:szCs w:val="18"/>
          <w:lang w:eastAsia="en-GB" w:bidi="ar-SA"/>
        </w:rPr>
        <w:t xml:space="preserve"> import *</w:t>
      </w:r>
    </w:p>
    <w:p w14:paraId="787038B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game</w:t>
      </w:r>
      <w:r w:rsidRPr="00806F38">
        <w:rPr>
          <w:rFonts w:ascii="Menlo" w:eastAsia="Times New Roman" w:hAnsi="Menlo" w:cs="Menlo"/>
          <w:color w:val="538135" w:themeColor="accent6" w:themeShade="BF"/>
          <w:kern w:val="0"/>
          <w:sz w:val="18"/>
          <w:szCs w:val="18"/>
          <w:lang w:eastAsia="en-GB" w:bidi="ar-SA"/>
        </w:rPr>
        <w:t xml:space="preserve"> import </w:t>
      </w:r>
      <w:r w:rsidRPr="00806F38">
        <w:rPr>
          <w:rFonts w:ascii="Menlo" w:eastAsia="Times New Roman" w:hAnsi="Menlo" w:cs="Menlo"/>
          <w:color w:val="538135" w:themeColor="accent6" w:themeShade="BF"/>
          <w:kern w:val="0"/>
          <w:sz w:val="18"/>
          <w:szCs w:val="18"/>
          <w:u w:val="single"/>
          <w:lang w:eastAsia="en-GB" w:bidi="ar-SA"/>
        </w:rPr>
        <w:t>Game</w:t>
      </w:r>
    </w:p>
    <w:p w14:paraId="043CCE5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joystick_class</w:t>
      </w:r>
      <w:r w:rsidRPr="00806F38">
        <w:rPr>
          <w:rFonts w:ascii="Menlo" w:eastAsia="Times New Roman" w:hAnsi="Menlo" w:cs="Menlo"/>
          <w:color w:val="538135" w:themeColor="accent6" w:themeShade="BF"/>
          <w:kern w:val="0"/>
          <w:sz w:val="18"/>
          <w:szCs w:val="18"/>
          <w:lang w:eastAsia="en-GB" w:bidi="ar-SA"/>
        </w:rPr>
        <w:t xml:space="preserve"> import </w:t>
      </w:r>
      <w:r w:rsidRPr="00806F38">
        <w:rPr>
          <w:rFonts w:ascii="Menlo" w:eastAsia="Times New Roman" w:hAnsi="Menlo" w:cs="Menlo"/>
          <w:color w:val="538135" w:themeColor="accent6" w:themeShade="BF"/>
          <w:kern w:val="0"/>
          <w:sz w:val="18"/>
          <w:szCs w:val="18"/>
          <w:u w:val="single"/>
          <w:lang w:eastAsia="en-GB" w:bidi="ar-SA"/>
        </w:rPr>
        <w:t>Joystick_Class</w:t>
      </w:r>
    </w:p>
    <w:p w14:paraId="2BC50E9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player</w:t>
      </w:r>
      <w:r w:rsidRPr="00806F38">
        <w:rPr>
          <w:rFonts w:ascii="Menlo" w:eastAsia="Times New Roman" w:hAnsi="Menlo" w:cs="Menlo"/>
          <w:color w:val="538135" w:themeColor="accent6" w:themeShade="BF"/>
          <w:kern w:val="0"/>
          <w:sz w:val="18"/>
          <w:szCs w:val="18"/>
          <w:lang w:eastAsia="en-GB" w:bidi="ar-SA"/>
        </w:rPr>
        <w:t xml:space="preserve"> import </w:t>
      </w:r>
      <w:r w:rsidRPr="00806F38">
        <w:rPr>
          <w:rFonts w:ascii="Menlo" w:eastAsia="Times New Roman" w:hAnsi="Menlo" w:cs="Menlo"/>
          <w:color w:val="538135" w:themeColor="accent6" w:themeShade="BF"/>
          <w:kern w:val="0"/>
          <w:sz w:val="18"/>
          <w:szCs w:val="18"/>
          <w:u w:val="single"/>
          <w:lang w:eastAsia="en-GB" w:bidi="ar-SA"/>
        </w:rPr>
        <w:t>Player</w:t>
      </w:r>
    </w:p>
    <w:p w14:paraId="41CC892C" w14:textId="77777777" w:rsidR="00806F38" w:rsidRPr="00806F38" w:rsidRDefault="00806F38" w:rsidP="00312476">
      <w:pPr>
        <w:widowControl/>
        <w:shd w:val="clear" w:color="auto" w:fill="D0CECE" w:themeFill="background2" w:themeFillShade="E6"/>
        <w:suppressAutoHyphens w:val="0"/>
        <w:autoSpaceDN/>
        <w:spacing w:after="240" w:line="270" w:lineRule="atLeast"/>
        <w:textAlignment w:val="auto"/>
        <w:rPr>
          <w:rFonts w:ascii="Menlo" w:eastAsia="Times New Roman" w:hAnsi="Menlo" w:cs="Menlo"/>
          <w:color w:val="538135" w:themeColor="accent6" w:themeShade="BF"/>
          <w:kern w:val="0"/>
          <w:sz w:val="18"/>
          <w:szCs w:val="18"/>
          <w:lang w:eastAsia="en-GB" w:bidi="ar-SA"/>
        </w:rPr>
      </w:pPr>
    </w:p>
    <w:p w14:paraId="5EB7352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load_levels(</w:t>
      </w:r>
      <w:r w:rsidRPr="00806F38">
        <w:rPr>
          <w:rFonts w:ascii="Menlo" w:eastAsia="Times New Roman" w:hAnsi="Menlo" w:cs="Menlo"/>
          <w:i/>
          <w:iCs/>
          <w:color w:val="538135" w:themeColor="accent6" w:themeShade="BF"/>
          <w:kern w:val="0"/>
          <w:sz w:val="18"/>
          <w:szCs w:val="18"/>
          <w:lang w:eastAsia="en-GB" w:bidi="ar-SA"/>
        </w:rPr>
        <w:t>surface</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clock</w:t>
      </w:r>
      <w:r w:rsidRPr="00806F38">
        <w:rPr>
          <w:rFonts w:ascii="Menlo" w:eastAsia="Times New Roman" w:hAnsi="Menlo" w:cs="Menlo"/>
          <w:color w:val="538135" w:themeColor="accent6" w:themeShade="BF"/>
          <w:kern w:val="0"/>
          <w:sz w:val="18"/>
          <w:szCs w:val="18"/>
          <w:lang w:eastAsia="en-GB" w:bidi="ar-SA"/>
        </w:rPr>
        <w:t>):</w:t>
      </w:r>
    </w:p>
    <w:p w14:paraId="357FD12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"""takes all levels from the levels folder and converts the text files into a</w:t>
      </w:r>
    </w:p>
    <w:p w14:paraId="038845F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a list of strings (pretty much a 2D array). It adds these arrays into another</w:t>
      </w:r>
    </w:p>
    <w:p w14:paraId="1DF0414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array which is passed as an parameter</w:t>
      </w:r>
    </w:p>
    <w:p w14:paraId="250473D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36DCEA6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Args:</w:t>
      </w:r>
    </w:p>
    <w:p w14:paraId="54194F7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surface (a pygame surface): _description_</w:t>
      </w:r>
    </w:p>
    <w:p w14:paraId="6A09ED6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19E5879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158ECF3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levels_list = []</w:t>
      </w:r>
    </w:p>
    <w:p w14:paraId="22B16A3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with </w:t>
      </w:r>
      <w:r w:rsidRPr="00806F38">
        <w:rPr>
          <w:rFonts w:ascii="Menlo" w:eastAsia="Times New Roman" w:hAnsi="Menlo" w:cs="Menlo"/>
          <w:color w:val="538135" w:themeColor="accent6" w:themeShade="BF"/>
          <w:kern w:val="0"/>
          <w:sz w:val="18"/>
          <w:szCs w:val="18"/>
          <w:u w:val="single"/>
          <w:lang w:eastAsia="en-GB" w:bidi="ar-SA"/>
        </w:rPr>
        <w:t>os</w:t>
      </w:r>
      <w:r w:rsidRPr="00806F38">
        <w:rPr>
          <w:rFonts w:ascii="Menlo" w:eastAsia="Times New Roman" w:hAnsi="Menlo" w:cs="Menlo"/>
          <w:color w:val="538135" w:themeColor="accent6" w:themeShade="BF"/>
          <w:kern w:val="0"/>
          <w:sz w:val="18"/>
          <w:szCs w:val="18"/>
          <w:lang w:eastAsia="en-GB" w:bidi="ar-SA"/>
        </w:rPr>
        <w:t>.scandir('game_files/levels/') as entries:</w:t>
      </w:r>
    </w:p>
    <w:p w14:paraId="0B45BBD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entry in sorted(entries, </w:t>
      </w:r>
      <w:r w:rsidRPr="00806F38">
        <w:rPr>
          <w:rFonts w:ascii="Menlo" w:eastAsia="Times New Roman" w:hAnsi="Menlo" w:cs="Menlo"/>
          <w:i/>
          <w:iCs/>
          <w:color w:val="538135" w:themeColor="accent6" w:themeShade="BF"/>
          <w:kern w:val="0"/>
          <w:sz w:val="18"/>
          <w:szCs w:val="18"/>
          <w:lang w:eastAsia="en-GB" w:bidi="ar-SA"/>
        </w:rPr>
        <w:t>key</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i/>
          <w:iCs/>
          <w:color w:val="538135" w:themeColor="accent6" w:themeShade="BF"/>
          <w:kern w:val="0"/>
          <w:sz w:val="18"/>
          <w:szCs w:val="18"/>
          <w:lang w:eastAsia="en-GB" w:bidi="ar-SA"/>
        </w:rPr>
        <w:t>lambda</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entry</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entry</w:t>
      </w:r>
      <w:r w:rsidRPr="00806F38">
        <w:rPr>
          <w:rFonts w:ascii="Menlo" w:eastAsia="Times New Roman" w:hAnsi="Menlo" w:cs="Menlo"/>
          <w:color w:val="538135" w:themeColor="accent6" w:themeShade="BF"/>
          <w:kern w:val="0"/>
          <w:sz w:val="18"/>
          <w:szCs w:val="18"/>
          <w:lang w:eastAsia="en-GB" w:bidi="ar-SA"/>
        </w:rPr>
        <w:t>.name):</w:t>
      </w:r>
    </w:p>
    <w:p w14:paraId="0D450A5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level_layout = []</w:t>
      </w:r>
    </w:p>
    <w:p w14:paraId="2CAA8B8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with open(entry, 'r') as level:</w:t>
      </w:r>
    </w:p>
    <w:p w14:paraId="25B70D9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line in level:</w:t>
      </w:r>
    </w:p>
    <w:p w14:paraId="7A91FE8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lastRenderedPageBreak/>
        <w:t xml:space="preserve">                    level_layout.append(line.rstrip("\n"))                    </w:t>
      </w:r>
    </w:p>
    <w:p w14:paraId="4DDE474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levels_list.append(level_layout)</w:t>
      </w:r>
    </w:p>
    <w:p w14:paraId="636043B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7F1342D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global game</w:t>
      </w:r>
    </w:p>
    <w:p w14:paraId="20F7E6C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game = </w:t>
      </w:r>
      <w:r w:rsidRPr="00806F38">
        <w:rPr>
          <w:rFonts w:ascii="Menlo" w:eastAsia="Times New Roman" w:hAnsi="Menlo" w:cs="Menlo"/>
          <w:color w:val="538135" w:themeColor="accent6" w:themeShade="BF"/>
          <w:kern w:val="0"/>
          <w:sz w:val="18"/>
          <w:szCs w:val="18"/>
          <w:u w:val="single"/>
          <w:lang w:eastAsia="en-GB" w:bidi="ar-SA"/>
        </w:rPr>
        <w:t>Game</w:t>
      </w:r>
      <w:r w:rsidRPr="00806F38">
        <w:rPr>
          <w:rFonts w:ascii="Menlo" w:eastAsia="Times New Roman" w:hAnsi="Menlo" w:cs="Menlo"/>
          <w:color w:val="538135" w:themeColor="accent6" w:themeShade="BF"/>
          <w:kern w:val="0"/>
          <w:sz w:val="18"/>
          <w:szCs w:val="18"/>
          <w:lang w:eastAsia="en-GB" w:bidi="ar-SA"/>
        </w:rPr>
        <w:t xml:space="preserve">(levels_list, </w:t>
      </w:r>
      <w:r w:rsidRPr="00806F38">
        <w:rPr>
          <w:rFonts w:ascii="Menlo" w:eastAsia="Times New Roman" w:hAnsi="Menlo" w:cs="Menlo"/>
          <w:i/>
          <w:iCs/>
          <w:color w:val="538135" w:themeColor="accent6" w:themeShade="BF"/>
          <w:kern w:val="0"/>
          <w:sz w:val="18"/>
          <w:szCs w:val="18"/>
          <w:lang w:eastAsia="en-GB" w:bidi="ar-SA"/>
        </w:rPr>
        <w:t>surface</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clock</w:t>
      </w:r>
      <w:r w:rsidRPr="00806F38">
        <w:rPr>
          <w:rFonts w:ascii="Menlo" w:eastAsia="Times New Roman" w:hAnsi="Menlo" w:cs="Menlo"/>
          <w:color w:val="538135" w:themeColor="accent6" w:themeShade="BF"/>
          <w:kern w:val="0"/>
          <w:sz w:val="18"/>
          <w:szCs w:val="18"/>
          <w:lang w:eastAsia="en-GB" w:bidi="ar-SA"/>
        </w:rPr>
        <w:t>)</w:t>
      </w:r>
    </w:p>
    <w:p w14:paraId="615D54C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548B4DF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#Pygame Setup</w:t>
      </w:r>
    </w:p>
    <w:p w14:paraId="7F3B8CA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.init()</w:t>
      </w:r>
    </w:p>
    <w:p w14:paraId="2A8F767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screen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display</w:t>
      </w:r>
      <w:r w:rsidRPr="00806F38">
        <w:rPr>
          <w:rFonts w:ascii="Menlo" w:eastAsia="Times New Roman" w:hAnsi="Menlo" w:cs="Menlo"/>
          <w:color w:val="538135" w:themeColor="accent6" w:themeShade="BF"/>
          <w:kern w:val="0"/>
          <w:sz w:val="18"/>
          <w:szCs w:val="18"/>
          <w:lang w:eastAsia="en-GB" w:bidi="ar-SA"/>
        </w:rPr>
        <w:t>.set_mode((1024,576))</w:t>
      </w:r>
    </w:p>
    <w:p w14:paraId="5CBFF1D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clock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time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Clock</w:t>
      </w:r>
      <w:r w:rsidRPr="00806F38">
        <w:rPr>
          <w:rFonts w:ascii="Menlo" w:eastAsia="Times New Roman" w:hAnsi="Menlo" w:cs="Menlo"/>
          <w:color w:val="538135" w:themeColor="accent6" w:themeShade="BF"/>
          <w:kern w:val="0"/>
          <w:sz w:val="18"/>
          <w:szCs w:val="18"/>
          <w:lang w:eastAsia="en-GB" w:bidi="ar-SA"/>
        </w:rPr>
        <w:t>()</w:t>
      </w:r>
    </w:p>
    <w:p w14:paraId="4AACC92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running = True</w:t>
      </w:r>
    </w:p>
    <w:p w14:paraId="61AE8C8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background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image</w:t>
      </w:r>
      <w:r w:rsidRPr="00806F38">
        <w:rPr>
          <w:rFonts w:ascii="Menlo" w:eastAsia="Times New Roman" w:hAnsi="Menlo" w:cs="Menlo"/>
          <w:color w:val="538135" w:themeColor="accent6" w:themeShade="BF"/>
          <w:kern w:val="0"/>
          <w:sz w:val="18"/>
          <w:szCs w:val="18"/>
          <w:lang w:eastAsia="en-GB" w:bidi="ar-SA"/>
        </w:rPr>
        <w:t>.load(</w:t>
      </w:r>
      <w:r w:rsidRPr="00806F38">
        <w:rPr>
          <w:rFonts w:ascii="Menlo" w:eastAsia="Times New Roman" w:hAnsi="Menlo" w:cs="Menlo"/>
          <w:color w:val="538135" w:themeColor="accent6" w:themeShade="BF"/>
          <w:kern w:val="0"/>
          <w:sz w:val="18"/>
          <w:szCs w:val="18"/>
          <w:u w:val="single"/>
          <w:lang w:eastAsia="en-GB" w:bidi="ar-SA"/>
        </w:rPr>
        <w:t>os</w:t>
      </w:r>
      <w:r w:rsidRPr="00806F38">
        <w:rPr>
          <w:rFonts w:ascii="Menlo" w:eastAsia="Times New Roman" w:hAnsi="Menlo" w:cs="Menlo"/>
          <w:color w:val="538135" w:themeColor="accent6" w:themeShade="BF"/>
          <w:kern w:val="0"/>
          <w:sz w:val="18"/>
          <w:szCs w:val="18"/>
          <w:lang w:eastAsia="en-GB" w:bidi="ar-SA"/>
        </w:rPr>
        <w:t>.path.abspath("assets/background/Background.png"))</w:t>
      </w:r>
    </w:p>
    <w:p w14:paraId="0052E8D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7BA93D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#pygame settings</w:t>
      </w:r>
    </w:p>
    <w:p w14:paraId="1BC6408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mouse</w:t>
      </w:r>
      <w:r w:rsidRPr="00806F38">
        <w:rPr>
          <w:rFonts w:ascii="Menlo" w:eastAsia="Times New Roman" w:hAnsi="Menlo" w:cs="Menlo"/>
          <w:color w:val="538135" w:themeColor="accent6" w:themeShade="BF"/>
          <w:kern w:val="0"/>
          <w:sz w:val="18"/>
          <w:szCs w:val="18"/>
          <w:lang w:eastAsia="en-GB" w:bidi="ar-SA"/>
        </w:rPr>
        <w:t>.set_visible(True) #setting this to false will hide the mouse but this can make gameplay difficult</w:t>
      </w:r>
    </w:p>
    <w:p w14:paraId="1FA63D59" w14:textId="77777777" w:rsidR="00806F38" w:rsidRPr="00806F38" w:rsidRDefault="00806F38" w:rsidP="00312476">
      <w:pPr>
        <w:widowControl/>
        <w:shd w:val="clear" w:color="auto" w:fill="D0CECE" w:themeFill="background2" w:themeFillShade="E6"/>
        <w:suppressAutoHyphens w:val="0"/>
        <w:autoSpaceDN/>
        <w:spacing w:after="240" w:line="270" w:lineRule="atLeast"/>
        <w:textAlignment w:val="auto"/>
        <w:rPr>
          <w:rFonts w:ascii="Menlo" w:eastAsia="Times New Roman" w:hAnsi="Menlo" w:cs="Menlo"/>
          <w:color w:val="538135" w:themeColor="accent6" w:themeShade="BF"/>
          <w:kern w:val="0"/>
          <w:sz w:val="18"/>
          <w:szCs w:val="18"/>
          <w:lang w:eastAsia="en-GB" w:bidi="ar-SA"/>
        </w:rPr>
      </w:pPr>
    </w:p>
    <w:p w14:paraId="478C406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load_levels(screen, clock)</w:t>
      </w:r>
    </w:p>
    <w:p w14:paraId="6A8FB96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joysticks = []</w:t>
      </w:r>
    </w:p>
    <w:p w14:paraId="26C8578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6ED25E8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#Main loop</w:t>
      </w:r>
    </w:p>
    <w:p w14:paraId="17808F3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while running:</w:t>
      </w:r>
    </w:p>
    <w:p w14:paraId="3A034A0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#Events</w:t>
      </w:r>
    </w:p>
    <w:p w14:paraId="2B3CFED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events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event</w:t>
      </w:r>
      <w:r w:rsidRPr="00806F38">
        <w:rPr>
          <w:rFonts w:ascii="Menlo" w:eastAsia="Times New Roman" w:hAnsi="Menlo" w:cs="Menlo"/>
          <w:color w:val="538135" w:themeColor="accent6" w:themeShade="BF"/>
          <w:kern w:val="0"/>
          <w:sz w:val="18"/>
          <w:szCs w:val="18"/>
          <w:lang w:eastAsia="en-GB" w:bidi="ar-SA"/>
        </w:rPr>
        <w:t>.get()</w:t>
      </w:r>
    </w:p>
    <w:p w14:paraId="5E08317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event in events: #loops through all events in that have recently happened</w:t>
      </w:r>
    </w:p>
    <w:p w14:paraId="7B5EECD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event.type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.QUIT:</w:t>
      </w:r>
    </w:p>
    <w:p w14:paraId="03B0AD9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running = False</w:t>
      </w:r>
    </w:p>
    <w:p w14:paraId="2BFFC68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event.type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.KEYDOWN:</w:t>
      </w:r>
    </w:p>
    <w:p w14:paraId="0E7018F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event.key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.K_p:</w:t>
      </w:r>
    </w:p>
    <w:p w14:paraId="7D7B639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game.next_level()</w:t>
      </w:r>
    </w:p>
    <w:p w14:paraId="01A9B01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65D445D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event.type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.JOYDEVICEADDED:</w:t>
      </w:r>
    </w:p>
    <w:p w14:paraId="1B87C51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 This event will be generated when the program starts for every joystick that is added</w:t>
      </w:r>
    </w:p>
    <w:p w14:paraId="429FBD1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joy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joystick</w:t>
      </w:r>
      <w:r w:rsidRPr="00806F38">
        <w:rPr>
          <w:rFonts w:ascii="Menlo" w:eastAsia="Times New Roman" w:hAnsi="Menlo" w:cs="Menlo"/>
          <w:color w:val="538135" w:themeColor="accent6" w:themeShade="BF"/>
          <w:kern w:val="0"/>
          <w:sz w:val="18"/>
          <w:szCs w:val="18"/>
          <w:lang w:eastAsia="en-GB" w:bidi="ar-SA"/>
        </w:rPr>
        <w:t>.Joystick(event.device_index)</w:t>
      </w:r>
    </w:p>
    <w:p w14:paraId="05262A1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joysticks.append(</w:t>
      </w:r>
      <w:r w:rsidRPr="00806F38">
        <w:rPr>
          <w:rFonts w:ascii="Menlo" w:eastAsia="Times New Roman" w:hAnsi="Menlo" w:cs="Menlo"/>
          <w:color w:val="538135" w:themeColor="accent6" w:themeShade="BF"/>
          <w:kern w:val="0"/>
          <w:sz w:val="18"/>
          <w:szCs w:val="18"/>
          <w:u w:val="single"/>
          <w:lang w:eastAsia="en-GB" w:bidi="ar-SA"/>
        </w:rPr>
        <w:t>Joystick_Class</w:t>
      </w:r>
      <w:r w:rsidRPr="00806F38">
        <w:rPr>
          <w:rFonts w:ascii="Menlo" w:eastAsia="Times New Roman" w:hAnsi="Menlo" w:cs="Menlo"/>
          <w:color w:val="538135" w:themeColor="accent6" w:themeShade="BF"/>
          <w:kern w:val="0"/>
          <w:sz w:val="18"/>
          <w:szCs w:val="18"/>
          <w:lang w:eastAsia="en-GB" w:bidi="ar-SA"/>
        </w:rPr>
        <w:t xml:space="preserve">(joy)) </w:t>
      </w:r>
    </w:p>
    <w:p w14:paraId="2429B58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print("Joystick connected")</w:t>
      </w:r>
    </w:p>
    <w:p w14:paraId="6F2601F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game.players.add(</w:t>
      </w:r>
      <w:r w:rsidRPr="00806F38">
        <w:rPr>
          <w:rFonts w:ascii="Menlo" w:eastAsia="Times New Roman" w:hAnsi="Menlo" w:cs="Menlo"/>
          <w:color w:val="538135" w:themeColor="accent6" w:themeShade="BF"/>
          <w:kern w:val="0"/>
          <w:sz w:val="18"/>
          <w:szCs w:val="18"/>
          <w:u w:val="single"/>
          <w:lang w:eastAsia="en-GB" w:bidi="ar-SA"/>
        </w:rPr>
        <w:t>Player</w:t>
      </w:r>
      <w:r w:rsidRPr="00806F38">
        <w:rPr>
          <w:rFonts w:ascii="Menlo" w:eastAsia="Times New Roman" w:hAnsi="Menlo" w:cs="Menlo"/>
          <w:color w:val="538135" w:themeColor="accent6" w:themeShade="BF"/>
          <w:kern w:val="0"/>
          <w:sz w:val="18"/>
          <w:szCs w:val="18"/>
          <w:lang w:eastAsia="en-GB" w:bidi="ar-SA"/>
        </w:rPr>
        <w:t xml:space="preserve">((100,100), True, </w:t>
      </w:r>
      <w:r w:rsidRPr="00806F38">
        <w:rPr>
          <w:rFonts w:ascii="Menlo" w:eastAsia="Times New Roman" w:hAnsi="Menlo" w:cs="Menlo"/>
          <w:i/>
          <w:iCs/>
          <w:color w:val="538135" w:themeColor="accent6" w:themeShade="BF"/>
          <w:kern w:val="0"/>
          <w:sz w:val="18"/>
          <w:szCs w:val="18"/>
          <w:lang w:eastAsia="en-GB" w:bidi="ar-SA"/>
        </w:rPr>
        <w:t>joystick</w:t>
      </w:r>
      <w:r w:rsidRPr="00806F38">
        <w:rPr>
          <w:rFonts w:ascii="Menlo" w:eastAsia="Times New Roman" w:hAnsi="Menlo" w:cs="Menlo"/>
          <w:color w:val="538135" w:themeColor="accent6" w:themeShade="BF"/>
          <w:kern w:val="0"/>
          <w:sz w:val="18"/>
          <w:szCs w:val="18"/>
          <w:lang w:eastAsia="en-GB" w:bidi="ar-SA"/>
        </w:rPr>
        <w:t>=joy))</w:t>
      </w:r>
    </w:p>
    <w:p w14:paraId="202544B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50CA8D2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596EFF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screen.blit(background, (0,0)) #render background before other components</w:t>
      </w:r>
    </w:p>
    <w:p w14:paraId="0A815AF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game.run()                     #run game components</w:t>
      </w:r>
    </w:p>
    <w:p w14:paraId="1F8B3CA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display</w:t>
      </w:r>
      <w:r w:rsidRPr="00806F38">
        <w:rPr>
          <w:rFonts w:ascii="Menlo" w:eastAsia="Times New Roman" w:hAnsi="Menlo" w:cs="Menlo"/>
          <w:color w:val="538135" w:themeColor="accent6" w:themeShade="BF"/>
          <w:kern w:val="0"/>
          <w:sz w:val="18"/>
          <w:szCs w:val="18"/>
          <w:lang w:eastAsia="en-GB" w:bidi="ar-SA"/>
        </w:rPr>
        <w:t>.flip()          #flip display</w:t>
      </w:r>
    </w:p>
    <w:p w14:paraId="3BA194E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clock.tick(FRAMERATE)</w:t>
      </w:r>
    </w:p>
    <w:p w14:paraId="40D92B8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666848F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.quit()</w:t>
      </w:r>
    </w:p>
    <w:p w14:paraId="49C4F56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9922ACE" w14:textId="77777777" w:rsidR="00806F38" w:rsidRPr="00312476" w:rsidRDefault="00806F38" w:rsidP="00312476">
      <w:pPr>
        <w:pStyle w:val="Textbody"/>
        <w:shd w:val="clear" w:color="auto" w:fill="D0CECE" w:themeFill="background2" w:themeFillShade="E6"/>
        <w:rPr>
          <w:color w:val="538135" w:themeColor="accent6" w:themeShade="BF"/>
        </w:rPr>
      </w:pPr>
    </w:p>
    <w:p w14:paraId="71AB9EF4" w14:textId="276E7E99" w:rsidR="00806F38" w:rsidRPr="00312476" w:rsidRDefault="00806F38" w:rsidP="00312476">
      <w:pPr>
        <w:pStyle w:val="Heading2"/>
      </w:pPr>
      <w:bookmarkStart w:id="144" w:name="_Toc160434283"/>
      <w:r w:rsidRPr="00312476">
        <w:t>game.py</w:t>
      </w:r>
      <w:bookmarkEnd w:id="144"/>
    </w:p>
    <w:p w14:paraId="407CCD6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dependencies</w:t>
      </w:r>
      <w:r w:rsidRPr="00806F38">
        <w:rPr>
          <w:rFonts w:ascii="Menlo" w:eastAsia="Times New Roman" w:hAnsi="Menlo" w:cs="Menlo"/>
          <w:color w:val="538135" w:themeColor="accent6" w:themeShade="BF"/>
          <w:kern w:val="0"/>
          <w:sz w:val="18"/>
          <w:szCs w:val="18"/>
          <w:lang w:eastAsia="en-GB" w:bidi="ar-SA"/>
        </w:rPr>
        <w:t xml:space="preserve"> import *</w:t>
      </w:r>
    </w:p>
    <w:p w14:paraId="0EDFC1B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constants</w:t>
      </w:r>
      <w:r w:rsidRPr="00806F38">
        <w:rPr>
          <w:rFonts w:ascii="Menlo" w:eastAsia="Times New Roman" w:hAnsi="Menlo" w:cs="Menlo"/>
          <w:color w:val="538135" w:themeColor="accent6" w:themeShade="BF"/>
          <w:kern w:val="0"/>
          <w:sz w:val="18"/>
          <w:szCs w:val="18"/>
          <w:lang w:eastAsia="en-GB" w:bidi="ar-SA"/>
        </w:rPr>
        <w:t xml:space="preserve"> import *</w:t>
      </w:r>
    </w:p>
    <w:p w14:paraId="3916EA7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lastRenderedPageBreak/>
        <w:t xml:space="preserve">from </w:t>
      </w:r>
      <w:r w:rsidRPr="00806F38">
        <w:rPr>
          <w:rFonts w:ascii="Menlo" w:eastAsia="Times New Roman" w:hAnsi="Menlo" w:cs="Menlo"/>
          <w:color w:val="538135" w:themeColor="accent6" w:themeShade="BF"/>
          <w:kern w:val="0"/>
          <w:sz w:val="18"/>
          <w:szCs w:val="18"/>
          <w:u w:val="single"/>
          <w:lang w:eastAsia="en-GB" w:bidi="ar-SA"/>
        </w:rPr>
        <w:t>level</w:t>
      </w:r>
      <w:r w:rsidRPr="00806F38">
        <w:rPr>
          <w:rFonts w:ascii="Menlo" w:eastAsia="Times New Roman" w:hAnsi="Menlo" w:cs="Menlo"/>
          <w:color w:val="538135" w:themeColor="accent6" w:themeShade="BF"/>
          <w:kern w:val="0"/>
          <w:sz w:val="18"/>
          <w:szCs w:val="18"/>
          <w:lang w:eastAsia="en-GB" w:bidi="ar-SA"/>
        </w:rPr>
        <w:t xml:space="preserve"> import </w:t>
      </w:r>
      <w:r w:rsidRPr="00806F38">
        <w:rPr>
          <w:rFonts w:ascii="Menlo" w:eastAsia="Times New Roman" w:hAnsi="Menlo" w:cs="Menlo"/>
          <w:color w:val="538135" w:themeColor="accent6" w:themeShade="BF"/>
          <w:kern w:val="0"/>
          <w:sz w:val="18"/>
          <w:szCs w:val="18"/>
          <w:u w:val="single"/>
          <w:lang w:eastAsia="en-GB" w:bidi="ar-SA"/>
        </w:rPr>
        <w:t>Level</w:t>
      </w:r>
    </w:p>
    <w:p w14:paraId="3F2D831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player</w:t>
      </w:r>
      <w:r w:rsidRPr="00806F38">
        <w:rPr>
          <w:rFonts w:ascii="Menlo" w:eastAsia="Times New Roman" w:hAnsi="Menlo" w:cs="Menlo"/>
          <w:color w:val="538135" w:themeColor="accent6" w:themeShade="BF"/>
          <w:kern w:val="0"/>
          <w:sz w:val="18"/>
          <w:szCs w:val="18"/>
          <w:lang w:eastAsia="en-GB" w:bidi="ar-SA"/>
        </w:rPr>
        <w:t xml:space="preserve"> import </w:t>
      </w:r>
      <w:r w:rsidRPr="00806F38">
        <w:rPr>
          <w:rFonts w:ascii="Menlo" w:eastAsia="Times New Roman" w:hAnsi="Menlo" w:cs="Menlo"/>
          <w:color w:val="538135" w:themeColor="accent6" w:themeShade="BF"/>
          <w:kern w:val="0"/>
          <w:sz w:val="18"/>
          <w:szCs w:val="18"/>
          <w:u w:val="single"/>
          <w:lang w:eastAsia="en-GB" w:bidi="ar-SA"/>
        </w:rPr>
        <w:t>Player</w:t>
      </w:r>
    </w:p>
    <w:p w14:paraId="5009E09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tile</w:t>
      </w:r>
      <w:r w:rsidRPr="00806F38">
        <w:rPr>
          <w:rFonts w:ascii="Menlo" w:eastAsia="Times New Roman" w:hAnsi="Menlo" w:cs="Menlo"/>
          <w:color w:val="538135" w:themeColor="accent6" w:themeShade="BF"/>
          <w:kern w:val="0"/>
          <w:sz w:val="18"/>
          <w:szCs w:val="18"/>
          <w:lang w:eastAsia="en-GB" w:bidi="ar-SA"/>
        </w:rPr>
        <w:t xml:space="preserve"> import </w:t>
      </w:r>
      <w:r w:rsidRPr="00806F38">
        <w:rPr>
          <w:rFonts w:ascii="Menlo" w:eastAsia="Times New Roman" w:hAnsi="Menlo" w:cs="Menlo"/>
          <w:color w:val="538135" w:themeColor="accent6" w:themeShade="BF"/>
          <w:kern w:val="0"/>
          <w:sz w:val="18"/>
          <w:szCs w:val="18"/>
          <w:u w:val="single"/>
          <w:lang w:eastAsia="en-GB" w:bidi="ar-SA"/>
        </w:rPr>
        <w:t>Tile</w:t>
      </w:r>
    </w:p>
    <w:p w14:paraId="25FAE52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spawners</w:t>
      </w:r>
      <w:r w:rsidRPr="00806F38">
        <w:rPr>
          <w:rFonts w:ascii="Menlo" w:eastAsia="Times New Roman" w:hAnsi="Menlo" w:cs="Menlo"/>
          <w:color w:val="538135" w:themeColor="accent6" w:themeShade="BF"/>
          <w:kern w:val="0"/>
          <w:sz w:val="18"/>
          <w:szCs w:val="18"/>
          <w:lang w:eastAsia="en-GB" w:bidi="ar-SA"/>
        </w:rPr>
        <w:t xml:space="preserve"> import </w:t>
      </w:r>
      <w:r w:rsidRPr="00806F38">
        <w:rPr>
          <w:rFonts w:ascii="Menlo" w:eastAsia="Times New Roman" w:hAnsi="Menlo" w:cs="Menlo"/>
          <w:color w:val="538135" w:themeColor="accent6" w:themeShade="BF"/>
          <w:kern w:val="0"/>
          <w:sz w:val="18"/>
          <w:szCs w:val="18"/>
          <w:u w:val="single"/>
          <w:lang w:eastAsia="en-GB" w:bidi="ar-SA"/>
        </w:rPr>
        <w:t>Gun_Spawner</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color w:val="538135" w:themeColor="accent6" w:themeShade="BF"/>
          <w:kern w:val="0"/>
          <w:sz w:val="18"/>
          <w:szCs w:val="18"/>
          <w:u w:val="single"/>
          <w:lang w:eastAsia="en-GB" w:bidi="ar-SA"/>
        </w:rPr>
        <w:t>Player_Spawner</w:t>
      </w:r>
    </w:p>
    <w:p w14:paraId="2535647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C5B8FD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i/>
          <w:iCs/>
          <w:color w:val="538135" w:themeColor="accent6" w:themeShade="BF"/>
          <w:kern w:val="0"/>
          <w:sz w:val="18"/>
          <w:szCs w:val="18"/>
          <w:lang w:eastAsia="en-GB" w:bidi="ar-SA"/>
        </w:rPr>
        <w:t>class</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color w:val="538135" w:themeColor="accent6" w:themeShade="BF"/>
          <w:kern w:val="0"/>
          <w:sz w:val="18"/>
          <w:szCs w:val="18"/>
          <w:u w:val="single"/>
          <w:lang w:eastAsia="en-GB" w:bidi="ar-SA"/>
        </w:rPr>
        <w:t>Game</w:t>
      </w:r>
      <w:r w:rsidRPr="00806F38">
        <w:rPr>
          <w:rFonts w:ascii="Menlo" w:eastAsia="Times New Roman" w:hAnsi="Menlo" w:cs="Menlo"/>
          <w:color w:val="538135" w:themeColor="accent6" w:themeShade="BF"/>
          <w:kern w:val="0"/>
          <w:sz w:val="18"/>
          <w:szCs w:val="18"/>
          <w:lang w:eastAsia="en-GB" w:bidi="ar-SA"/>
        </w:rPr>
        <w:t>():</w:t>
      </w:r>
    </w:p>
    <w:p w14:paraId="2FA9A21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__init__(</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layouts</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surface</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clock</w:t>
      </w:r>
      <w:r w:rsidRPr="00806F38">
        <w:rPr>
          <w:rFonts w:ascii="Menlo" w:eastAsia="Times New Roman" w:hAnsi="Menlo" w:cs="Menlo"/>
          <w:color w:val="538135" w:themeColor="accent6" w:themeShade="BF"/>
          <w:kern w:val="0"/>
          <w:sz w:val="18"/>
          <w:szCs w:val="18"/>
          <w:lang w:eastAsia="en-GB" w:bidi="ar-SA"/>
        </w:rPr>
        <w:t>) -&gt; None:</w:t>
      </w:r>
    </w:p>
    <w:p w14:paraId="19BD142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.tile_size = 32</w:t>
      </w:r>
    </w:p>
    <w:p w14:paraId="05BB831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.display_surface = </w:t>
      </w:r>
      <w:r w:rsidRPr="00806F38">
        <w:rPr>
          <w:rFonts w:ascii="Menlo" w:eastAsia="Times New Roman" w:hAnsi="Menlo" w:cs="Menlo"/>
          <w:i/>
          <w:iCs/>
          <w:color w:val="538135" w:themeColor="accent6" w:themeShade="BF"/>
          <w:kern w:val="0"/>
          <w:sz w:val="18"/>
          <w:szCs w:val="18"/>
          <w:lang w:eastAsia="en-GB" w:bidi="ar-SA"/>
        </w:rPr>
        <w:t>surface</w:t>
      </w:r>
    </w:p>
    <w:p w14:paraId="05A128E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.clock = </w:t>
      </w:r>
      <w:r w:rsidRPr="00806F38">
        <w:rPr>
          <w:rFonts w:ascii="Menlo" w:eastAsia="Times New Roman" w:hAnsi="Menlo" w:cs="Menlo"/>
          <w:i/>
          <w:iCs/>
          <w:color w:val="538135" w:themeColor="accent6" w:themeShade="BF"/>
          <w:kern w:val="0"/>
          <w:sz w:val="18"/>
          <w:szCs w:val="18"/>
          <w:lang w:eastAsia="en-GB" w:bidi="ar-SA"/>
        </w:rPr>
        <w:t>clock</w:t>
      </w:r>
    </w:p>
    <w:p w14:paraId="12AA0E9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.number_of_players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joystick</w:t>
      </w:r>
      <w:r w:rsidRPr="00806F38">
        <w:rPr>
          <w:rFonts w:ascii="Menlo" w:eastAsia="Times New Roman" w:hAnsi="Menlo" w:cs="Menlo"/>
          <w:color w:val="538135" w:themeColor="accent6" w:themeShade="BF"/>
          <w:kern w:val="0"/>
          <w:sz w:val="18"/>
          <w:szCs w:val="18"/>
          <w:lang w:eastAsia="en-GB" w:bidi="ar-SA"/>
        </w:rPr>
        <w:t>.get_count()</w:t>
      </w:r>
    </w:p>
    <w:p w14:paraId="20FD877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.levels = []</w:t>
      </w:r>
    </w:p>
    <w:p w14:paraId="3942182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.level_setup(</w:t>
      </w:r>
      <w:r w:rsidRPr="00806F38">
        <w:rPr>
          <w:rFonts w:ascii="Menlo" w:eastAsia="Times New Roman" w:hAnsi="Menlo" w:cs="Menlo"/>
          <w:i/>
          <w:iCs/>
          <w:color w:val="538135" w:themeColor="accent6" w:themeShade="BF"/>
          <w:kern w:val="0"/>
          <w:sz w:val="18"/>
          <w:szCs w:val="18"/>
          <w:lang w:eastAsia="en-GB" w:bidi="ar-SA"/>
        </w:rPr>
        <w:t>layouts</w:t>
      </w:r>
      <w:r w:rsidRPr="00806F38">
        <w:rPr>
          <w:rFonts w:ascii="Menlo" w:eastAsia="Times New Roman" w:hAnsi="Menlo" w:cs="Menlo"/>
          <w:color w:val="538135" w:themeColor="accent6" w:themeShade="BF"/>
          <w:kern w:val="0"/>
          <w:sz w:val="18"/>
          <w:szCs w:val="18"/>
          <w:lang w:eastAsia="en-GB" w:bidi="ar-SA"/>
        </w:rPr>
        <w:t>)</w:t>
      </w:r>
    </w:p>
    <w:p w14:paraId="37A54DA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.current_level_counter = 0</w:t>
      </w:r>
    </w:p>
    <w:p w14:paraId="5BA2114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.current_level =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.levels[</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.current_level_counter]</w:t>
      </w:r>
    </w:p>
    <w:p w14:paraId="737DE7C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.keyboard_player_spawned = False</w:t>
      </w:r>
    </w:p>
    <w:p w14:paraId="403170F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43C8A70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level_setup(</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layouts</w:t>
      </w:r>
      <w:r w:rsidRPr="00806F38">
        <w:rPr>
          <w:rFonts w:ascii="Menlo" w:eastAsia="Times New Roman" w:hAnsi="Menlo" w:cs="Menlo"/>
          <w:color w:val="538135" w:themeColor="accent6" w:themeShade="BF"/>
          <w:kern w:val="0"/>
          <w:sz w:val="18"/>
          <w:szCs w:val="18"/>
          <w:lang w:eastAsia="en-GB" w:bidi="ar-SA"/>
        </w:rPr>
        <w:t>) -&gt; None:</w:t>
      </w:r>
    </w:p>
    <w:p w14:paraId="03BB85F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"""takes in the level layouts from the levels</w:t>
      </w:r>
    </w:p>
    <w:p w14:paraId="4C0F1BD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file and creates a level object for each layout</w:t>
      </w:r>
    </w:p>
    <w:p w14:paraId="7AABC90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B4C7ED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Args:</w:t>
      </w:r>
    </w:p>
    <w:p w14:paraId="30AAE1D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layouts (Array): 2D array of strings. Each array of strings represents the level layout of one layout</w:t>
      </w:r>
    </w:p>
    <w:p w14:paraId="26A69F8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61425D7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#self.player_que = pygame.sprite.Group()</w:t>
      </w:r>
    </w:p>
    <w:p w14:paraId="4A07DE1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.players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sprite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Group</w:t>
      </w:r>
      <w:r w:rsidRPr="00806F38">
        <w:rPr>
          <w:rFonts w:ascii="Menlo" w:eastAsia="Times New Roman" w:hAnsi="Menlo" w:cs="Menlo"/>
          <w:color w:val="538135" w:themeColor="accent6" w:themeShade="BF"/>
          <w:kern w:val="0"/>
          <w:sz w:val="18"/>
          <w:szCs w:val="18"/>
          <w:lang w:eastAsia="en-GB" w:bidi="ar-SA"/>
        </w:rPr>
        <w:t>()</w:t>
      </w:r>
    </w:p>
    <w:p w14:paraId="2AE005F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.bullets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sprite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Group</w:t>
      </w:r>
      <w:r w:rsidRPr="00806F38">
        <w:rPr>
          <w:rFonts w:ascii="Menlo" w:eastAsia="Times New Roman" w:hAnsi="Menlo" w:cs="Menlo"/>
          <w:color w:val="538135" w:themeColor="accent6" w:themeShade="BF"/>
          <w:kern w:val="0"/>
          <w:sz w:val="18"/>
          <w:szCs w:val="18"/>
          <w:lang w:eastAsia="en-GB" w:bidi="ar-SA"/>
        </w:rPr>
        <w:t>()</w:t>
      </w:r>
    </w:p>
    <w:p w14:paraId="6F5217B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.weapons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sprite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Group</w:t>
      </w:r>
      <w:r w:rsidRPr="00806F38">
        <w:rPr>
          <w:rFonts w:ascii="Menlo" w:eastAsia="Times New Roman" w:hAnsi="Menlo" w:cs="Menlo"/>
          <w:color w:val="538135" w:themeColor="accent6" w:themeShade="BF"/>
          <w:kern w:val="0"/>
          <w:sz w:val="18"/>
          <w:szCs w:val="18"/>
          <w:lang w:eastAsia="en-GB" w:bidi="ar-SA"/>
        </w:rPr>
        <w:t>()</w:t>
      </w:r>
    </w:p>
    <w:p w14:paraId="3B63D34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joystick_id = 0</w:t>
      </w:r>
    </w:p>
    <w:p w14:paraId="7FACBC2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20BC20C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layout in </w:t>
      </w:r>
      <w:r w:rsidRPr="00806F38">
        <w:rPr>
          <w:rFonts w:ascii="Menlo" w:eastAsia="Times New Roman" w:hAnsi="Menlo" w:cs="Menlo"/>
          <w:i/>
          <w:iCs/>
          <w:color w:val="538135" w:themeColor="accent6" w:themeShade="BF"/>
          <w:kern w:val="0"/>
          <w:sz w:val="18"/>
          <w:szCs w:val="18"/>
          <w:lang w:eastAsia="en-GB" w:bidi="ar-SA"/>
        </w:rPr>
        <w:t>layouts</w:t>
      </w:r>
      <w:r w:rsidRPr="00806F38">
        <w:rPr>
          <w:rFonts w:ascii="Menlo" w:eastAsia="Times New Roman" w:hAnsi="Menlo" w:cs="Menlo"/>
          <w:color w:val="538135" w:themeColor="accent6" w:themeShade="BF"/>
          <w:kern w:val="0"/>
          <w:sz w:val="18"/>
          <w:szCs w:val="18"/>
          <w:lang w:eastAsia="en-GB" w:bidi="ar-SA"/>
        </w:rPr>
        <w:t>:</w:t>
      </w:r>
    </w:p>
    <w:p w14:paraId="6C434E7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temp = </w:t>
      </w:r>
      <w:r w:rsidRPr="00806F38">
        <w:rPr>
          <w:rFonts w:ascii="Menlo" w:eastAsia="Times New Roman" w:hAnsi="Menlo" w:cs="Menlo"/>
          <w:color w:val="538135" w:themeColor="accent6" w:themeShade="BF"/>
          <w:kern w:val="0"/>
          <w:sz w:val="18"/>
          <w:szCs w:val="18"/>
          <w:u w:val="single"/>
          <w:lang w:eastAsia="en-GB" w:bidi="ar-SA"/>
        </w:rPr>
        <w:t>Level</w:t>
      </w:r>
      <w:r w:rsidRPr="00806F38">
        <w:rPr>
          <w:rFonts w:ascii="Menlo" w:eastAsia="Times New Roman" w:hAnsi="Menlo" w:cs="Menlo"/>
          <w:color w:val="538135" w:themeColor="accent6" w:themeShade="BF"/>
          <w:kern w:val="0"/>
          <w:sz w:val="18"/>
          <w:szCs w:val="18"/>
          <w:lang w:eastAsia="en-GB" w:bidi="ar-SA"/>
        </w:rPr>
        <w:t>()</w:t>
      </w:r>
    </w:p>
    <w:p w14:paraId="6D26C81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.levels.append(temp)</w:t>
      </w:r>
    </w:p>
    <w:p w14:paraId="03D7A4B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row_index, row in </w:t>
      </w:r>
      <w:r w:rsidRPr="00806F38">
        <w:rPr>
          <w:rFonts w:ascii="Menlo" w:eastAsia="Times New Roman" w:hAnsi="Menlo" w:cs="Menlo"/>
          <w:color w:val="538135" w:themeColor="accent6" w:themeShade="BF"/>
          <w:kern w:val="0"/>
          <w:sz w:val="18"/>
          <w:szCs w:val="18"/>
          <w:u w:val="single"/>
          <w:lang w:eastAsia="en-GB" w:bidi="ar-SA"/>
        </w:rPr>
        <w:t>enumerate</w:t>
      </w:r>
      <w:r w:rsidRPr="00806F38">
        <w:rPr>
          <w:rFonts w:ascii="Menlo" w:eastAsia="Times New Roman" w:hAnsi="Menlo" w:cs="Menlo"/>
          <w:color w:val="538135" w:themeColor="accent6" w:themeShade="BF"/>
          <w:kern w:val="0"/>
          <w:sz w:val="18"/>
          <w:szCs w:val="18"/>
          <w:lang w:eastAsia="en-GB" w:bidi="ar-SA"/>
        </w:rPr>
        <w:t>(layout):</w:t>
      </w:r>
    </w:p>
    <w:p w14:paraId="02D7433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col_index, cell in </w:t>
      </w:r>
      <w:r w:rsidRPr="00806F38">
        <w:rPr>
          <w:rFonts w:ascii="Menlo" w:eastAsia="Times New Roman" w:hAnsi="Menlo" w:cs="Menlo"/>
          <w:color w:val="538135" w:themeColor="accent6" w:themeShade="BF"/>
          <w:kern w:val="0"/>
          <w:sz w:val="18"/>
          <w:szCs w:val="18"/>
          <w:u w:val="single"/>
          <w:lang w:eastAsia="en-GB" w:bidi="ar-SA"/>
        </w:rPr>
        <w:t>enumerate</w:t>
      </w:r>
      <w:r w:rsidRPr="00806F38">
        <w:rPr>
          <w:rFonts w:ascii="Menlo" w:eastAsia="Times New Roman" w:hAnsi="Menlo" w:cs="Menlo"/>
          <w:color w:val="538135" w:themeColor="accent6" w:themeShade="BF"/>
          <w:kern w:val="0"/>
          <w:sz w:val="18"/>
          <w:szCs w:val="18"/>
          <w:lang w:eastAsia="en-GB" w:bidi="ar-SA"/>
        </w:rPr>
        <w:t>(row):</w:t>
      </w:r>
    </w:p>
    <w:p w14:paraId="173A986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x = col_index *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.tile_size</w:t>
      </w:r>
    </w:p>
    <w:p w14:paraId="3DF5983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y = row_index *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.tile_size</w:t>
      </w:r>
    </w:p>
    <w:p w14:paraId="11DC421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cell == "X":</w:t>
      </w:r>
    </w:p>
    <w:p w14:paraId="49DFCE8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temp.tiles.add(</w:t>
      </w:r>
      <w:r w:rsidRPr="00806F38">
        <w:rPr>
          <w:rFonts w:ascii="Menlo" w:eastAsia="Times New Roman" w:hAnsi="Menlo" w:cs="Menlo"/>
          <w:color w:val="538135" w:themeColor="accent6" w:themeShade="BF"/>
          <w:kern w:val="0"/>
          <w:sz w:val="18"/>
          <w:szCs w:val="18"/>
          <w:u w:val="single"/>
          <w:lang w:eastAsia="en-GB" w:bidi="ar-SA"/>
        </w:rPr>
        <w:t>Tile</w:t>
      </w:r>
      <w:r w:rsidRPr="00806F38">
        <w:rPr>
          <w:rFonts w:ascii="Menlo" w:eastAsia="Times New Roman" w:hAnsi="Menlo" w:cs="Menlo"/>
          <w:color w:val="538135" w:themeColor="accent6" w:themeShade="BF"/>
          <w:kern w:val="0"/>
          <w:sz w:val="18"/>
          <w:szCs w:val="18"/>
          <w:lang w:eastAsia="en-GB" w:bidi="ar-SA"/>
        </w:rPr>
        <w:t>((x,y),</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.tile_size, True, "standard_tile.png"))</w:t>
      </w:r>
    </w:p>
    <w:p w14:paraId="2A032C5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cell == "P":</w:t>
      </w:r>
    </w:p>
    <w:p w14:paraId="56CA00B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temp.player_spawners.add(</w:t>
      </w:r>
      <w:r w:rsidRPr="00806F38">
        <w:rPr>
          <w:rFonts w:ascii="Menlo" w:eastAsia="Times New Roman" w:hAnsi="Menlo" w:cs="Menlo"/>
          <w:color w:val="538135" w:themeColor="accent6" w:themeShade="BF"/>
          <w:kern w:val="0"/>
          <w:sz w:val="18"/>
          <w:szCs w:val="18"/>
          <w:u w:val="single"/>
          <w:lang w:eastAsia="en-GB" w:bidi="ar-SA"/>
        </w:rPr>
        <w:t>Player_Spawner</w:t>
      </w:r>
      <w:r w:rsidRPr="00806F38">
        <w:rPr>
          <w:rFonts w:ascii="Menlo" w:eastAsia="Times New Roman" w:hAnsi="Menlo" w:cs="Menlo"/>
          <w:color w:val="538135" w:themeColor="accent6" w:themeShade="BF"/>
          <w:kern w:val="0"/>
          <w:sz w:val="18"/>
          <w:szCs w:val="18"/>
          <w:lang w:eastAsia="en-GB" w:bidi="ar-SA"/>
        </w:rPr>
        <w:t>((x,y),</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.tile_size, False, "gun_spawn.png"))</w:t>
      </w:r>
    </w:p>
    <w:p w14:paraId="1E8B56C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cell == "S":</w:t>
      </w:r>
    </w:p>
    <w:p w14:paraId="628C333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temp.gun_spawners.add(</w:t>
      </w:r>
      <w:r w:rsidRPr="00806F38">
        <w:rPr>
          <w:rFonts w:ascii="Menlo" w:eastAsia="Times New Roman" w:hAnsi="Menlo" w:cs="Menlo"/>
          <w:color w:val="538135" w:themeColor="accent6" w:themeShade="BF"/>
          <w:kern w:val="0"/>
          <w:sz w:val="18"/>
          <w:szCs w:val="18"/>
          <w:u w:val="single"/>
          <w:lang w:eastAsia="en-GB" w:bidi="ar-SA"/>
        </w:rPr>
        <w:t>Gun_Spawner</w:t>
      </w:r>
      <w:r w:rsidRPr="00806F38">
        <w:rPr>
          <w:rFonts w:ascii="Menlo" w:eastAsia="Times New Roman" w:hAnsi="Menlo" w:cs="Menlo"/>
          <w:color w:val="538135" w:themeColor="accent6" w:themeShade="BF"/>
          <w:kern w:val="0"/>
          <w:sz w:val="18"/>
          <w:szCs w:val="18"/>
          <w:lang w:eastAsia="en-GB" w:bidi="ar-SA"/>
        </w:rPr>
        <w:t>((x,y),</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.tile_size, False, "gun_spawn.png",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t>
      </w:r>
    </w:p>
    <w:p w14:paraId="379647B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cell == " ":</w:t>
      </w:r>
    </w:p>
    <w:p w14:paraId="1B49CC7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pass</w:t>
      </w:r>
    </w:p>
    <w:p w14:paraId="79359F4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#self.tile.add(Tile((x,y), self.tile_size, False, ))</w:t>
      </w:r>
    </w:p>
    <w:p w14:paraId="192D8EB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03C9B80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player_collision_check(</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i/>
          <w:iCs/>
          <w:color w:val="538135" w:themeColor="accent6" w:themeShade="BF"/>
          <w:kern w:val="0"/>
          <w:sz w:val="18"/>
          <w:szCs w:val="18"/>
          <w:lang w:eastAsia="en-GB" w:bidi="ar-SA"/>
        </w:rPr>
        <w:t>dt</w:t>
      </w:r>
      <w:r w:rsidRPr="00806F38">
        <w:rPr>
          <w:rFonts w:ascii="Menlo" w:eastAsia="Times New Roman" w:hAnsi="Menlo" w:cs="Menlo"/>
          <w:color w:val="538135" w:themeColor="accent6" w:themeShade="BF"/>
          <w:kern w:val="0"/>
          <w:sz w:val="18"/>
          <w:szCs w:val="18"/>
          <w:lang w:eastAsia="en-GB" w:bidi="ar-SA"/>
        </w:rPr>
        <w:t>) -&gt; None:</w:t>
      </w:r>
    </w:p>
    <w:p w14:paraId="6CA50C4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lastRenderedPageBreak/>
        <w:t xml:space="preserve">        """checks for collisions between players and tiles, players and bullets, and players and weapons</w:t>
      </w:r>
    </w:p>
    <w:p w14:paraId="12D4DAA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AD62BC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Args:</w:t>
      </w:r>
    </w:p>
    <w:p w14:paraId="555AB16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dt (float): the time between now and the last frame (not currently being used)</w:t>
      </w:r>
    </w:p>
    <w:p w14:paraId="1354D87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3902415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player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.players.sprites():</w:t>
      </w:r>
    </w:p>
    <w:p w14:paraId="2690E80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dt</w:t>
      </w:r>
      <w:r w:rsidRPr="00806F38">
        <w:rPr>
          <w:rFonts w:ascii="Menlo" w:eastAsia="Times New Roman" w:hAnsi="Menlo" w:cs="Menlo"/>
          <w:color w:val="538135" w:themeColor="accent6" w:themeShade="BF"/>
          <w:kern w:val="0"/>
          <w:sz w:val="18"/>
          <w:szCs w:val="18"/>
          <w:lang w:eastAsia="en-GB" w:bidi="ar-SA"/>
        </w:rPr>
        <w:t xml:space="preserve"> = 1</w:t>
      </w:r>
    </w:p>
    <w:p w14:paraId="2022AE2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#horizontal check</w:t>
      </w:r>
    </w:p>
    <w:p w14:paraId="6D7F3AC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player.rect.x += player.velocity.x</w:t>
      </w:r>
    </w:p>
    <w:p w14:paraId="44FE916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751CDD6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tile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.current_level.tiles.sprites():</w:t>
      </w:r>
    </w:p>
    <w:p w14:paraId="6F65BE9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tile.rect.colliderect(player.rect):</w:t>
      </w:r>
    </w:p>
    <w:p w14:paraId="2D4D4D2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tile.collision == True:</w:t>
      </w:r>
    </w:p>
    <w:p w14:paraId="0995576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player.velocity.x &gt; 0:</w:t>
      </w:r>
    </w:p>
    <w:p w14:paraId="41464DB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player.rect.right = tile.rect.left</w:t>
      </w:r>
    </w:p>
    <w:p w14:paraId="4120AD7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elif player.velocity.x &lt; 0:</w:t>
      </w:r>
    </w:p>
    <w:p w14:paraId="1DAB805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player.rect.left = tile.rect.right</w:t>
      </w:r>
    </w:p>
    <w:p w14:paraId="5767D98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4611124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#verticle check</w:t>
      </w:r>
    </w:p>
    <w:p w14:paraId="17F6AF1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player.rect.y += player.velocity.y</w:t>
      </w:r>
    </w:p>
    <w:p w14:paraId="6DA6FC6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player.on_ground = False</w:t>
      </w:r>
    </w:p>
    <w:p w14:paraId="3A2D3A4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tile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.current_level.tiles.sprites():</w:t>
      </w:r>
    </w:p>
    <w:p w14:paraId="7422A22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tile.rect.colliderect(player.rect):</w:t>
      </w:r>
    </w:p>
    <w:p w14:paraId="6FB431A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player.velocity.y &lt; 0:</w:t>
      </w:r>
    </w:p>
    <w:p w14:paraId="6EE27C9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player.rect.top = tile.rect.bottom</w:t>
      </w:r>
    </w:p>
    <w:p w14:paraId="01D3408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player.velocity.y = 0</w:t>
      </w:r>
    </w:p>
    <w:p w14:paraId="205EEBA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7484695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elif player.velocity.y &gt; 0:</w:t>
      </w:r>
    </w:p>
    <w:p w14:paraId="16CA64D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player.rect.bottom = tile.rect.top</w:t>
      </w:r>
    </w:p>
    <w:p w14:paraId="6D8B0FA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player.velocity.y = 0</w:t>
      </w:r>
    </w:p>
    <w:p w14:paraId="0AE35B9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player.on_ground = True</w:t>
      </w:r>
    </w:p>
    <w:p w14:paraId="4F3CBFF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689E1F7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#bullet check</w:t>
      </w:r>
    </w:p>
    <w:p w14:paraId="152A91F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bullet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.bullets:</w:t>
      </w:r>
    </w:p>
    <w:p w14:paraId="1D2E9A3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bullet.rect.colliderect(player.rect):</w:t>
      </w:r>
    </w:p>
    <w:p w14:paraId="1FDF99A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player.do_damage(15)</w:t>
      </w:r>
    </w:p>
    <w:p w14:paraId="601796A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bullet.kill()</w:t>
      </w:r>
    </w:p>
    <w:p w14:paraId="03FB7AD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#weapon check</w:t>
      </w:r>
    </w:p>
    <w:p w14:paraId="61A4020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weapon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.weapons:</w:t>
      </w:r>
    </w:p>
    <w:p w14:paraId="6BEE159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player.holding == None:</w:t>
      </w:r>
    </w:p>
    <w:p w14:paraId="27C010C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weapon.rect.colliderect(player.rect):</w:t>
      </w:r>
    </w:p>
    <w:p w14:paraId="0E50C67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player.holding = weapon</w:t>
      </w:r>
    </w:p>
    <w:p w14:paraId="4BDA75B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16E3711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bullet_collision_check(</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i/>
          <w:iCs/>
          <w:color w:val="538135" w:themeColor="accent6" w:themeShade="BF"/>
          <w:kern w:val="0"/>
          <w:sz w:val="18"/>
          <w:szCs w:val="18"/>
          <w:lang w:eastAsia="en-GB" w:bidi="ar-SA"/>
        </w:rPr>
        <w:t>dt</w:t>
      </w:r>
      <w:r w:rsidRPr="00806F38">
        <w:rPr>
          <w:rFonts w:ascii="Menlo" w:eastAsia="Times New Roman" w:hAnsi="Menlo" w:cs="Menlo"/>
          <w:color w:val="538135" w:themeColor="accent6" w:themeShade="BF"/>
          <w:kern w:val="0"/>
          <w:sz w:val="18"/>
          <w:szCs w:val="18"/>
          <w:lang w:eastAsia="en-GB" w:bidi="ar-SA"/>
        </w:rPr>
        <w:t>) -&gt; None:</w:t>
      </w:r>
    </w:p>
    <w:p w14:paraId="2E77016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"""checks for collisions between bullets and tiles</w:t>
      </w:r>
    </w:p>
    <w:p w14:paraId="267DE28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46671BA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Args:</w:t>
      </w:r>
    </w:p>
    <w:p w14:paraId="7C9D60C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dt (float): the time between now and the last frame (not currently being used)</w:t>
      </w:r>
    </w:p>
    <w:p w14:paraId="3C96EDE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0531FD4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bullet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.bullets.sprites():</w:t>
      </w:r>
    </w:p>
    <w:p w14:paraId="69CD78E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lastRenderedPageBreak/>
        <w:t xml:space="preserve">            for tile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.current_level.tiles.sprites():</w:t>
      </w:r>
    </w:p>
    <w:p w14:paraId="0AA360E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tile.rect.colliderect(bullet.rect) and tile.collision == True:</w:t>
      </w:r>
    </w:p>
    <w:p w14:paraId="38C844F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bullet.kill()</w:t>
      </w:r>
    </w:p>
    <w:p w14:paraId="760BB96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tile.damage(1)</w:t>
      </w:r>
    </w:p>
    <w:p w14:paraId="3AD3E12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6D70AAF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165CC3B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weapon_collision_check(</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dt</w:t>
      </w:r>
      <w:r w:rsidRPr="00806F38">
        <w:rPr>
          <w:rFonts w:ascii="Menlo" w:eastAsia="Times New Roman" w:hAnsi="Menlo" w:cs="Menlo"/>
          <w:color w:val="538135" w:themeColor="accent6" w:themeShade="BF"/>
          <w:kern w:val="0"/>
          <w:sz w:val="18"/>
          <w:szCs w:val="18"/>
          <w:lang w:eastAsia="en-GB" w:bidi="ar-SA"/>
        </w:rPr>
        <w:t>) -&gt; None:</w:t>
      </w:r>
    </w:p>
    <w:p w14:paraId="7FCD1D9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"""Checks for collision between weapons and tiles and stops the </w:t>
      </w:r>
    </w:p>
    <w:p w14:paraId="7AF623F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weapon from moving if it collides with a tile (not currently being used)</w:t>
      </w:r>
    </w:p>
    <w:p w14:paraId="4FCDC3F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3E3DED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Args:</w:t>
      </w:r>
    </w:p>
    <w:p w14:paraId="77E84DC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dt (float): the time between now and the last frame (not currently being used)</w:t>
      </w:r>
    </w:p>
    <w:p w14:paraId="25FC67D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5F2884E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307ED3E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tile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.current_level.tiles:</w:t>
      </w:r>
    </w:p>
    <w:p w14:paraId="0C93294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pass</w:t>
      </w:r>
    </w:p>
    <w:p w14:paraId="04A3F1D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2080DB6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run(</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-&gt; None:</w:t>
      </w:r>
    </w:p>
    <w:p w14:paraId="0A6D0D2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dt =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.clock.tick(60)*0.001*FRAMERATE</w:t>
      </w:r>
    </w:p>
    <w:p w14:paraId="149D6C4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.players.update()</w:t>
      </w:r>
    </w:p>
    <w:p w14:paraId="764EB51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.bullets.update()</w:t>
      </w:r>
    </w:p>
    <w:p w14:paraId="4486AF3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.current_level.gun_spawners.update()</w:t>
      </w:r>
    </w:p>
    <w:p w14:paraId="7DFBB14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.player_collision_check(dt)</w:t>
      </w:r>
    </w:p>
    <w:p w14:paraId="3BCDFA9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.bullet_collision_check(dt)</w:t>
      </w:r>
    </w:p>
    <w:p w14:paraId="68144DD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.current_level.tiles.draw(</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.display_surface)</w:t>
      </w:r>
    </w:p>
    <w:p w14:paraId="6DFB5E7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player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w:t>
      </w:r>
    </w:p>
    <w:p w14:paraId="5F64C76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player.get_aim_direction()</w:t>
      </w:r>
    </w:p>
    <w:p w14:paraId="3842030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.weapons.draw(</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.display_surface)</w:t>
      </w:r>
    </w:p>
    <w:p w14:paraId="577BB44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.players.draw(</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.display_surface)</w:t>
      </w:r>
    </w:p>
    <w:p w14:paraId="3FC00E9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.bullets.draw(</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.display_surface)</w:t>
      </w:r>
    </w:p>
    <w:p w14:paraId="45FC87E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.current_level.gun_spawners.draw(</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.display_surface)</w:t>
      </w:r>
    </w:p>
    <w:p w14:paraId="03F77D7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.check_for_new_players()</w:t>
      </w:r>
    </w:p>
    <w:p w14:paraId="48952D6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.check_for_winner():</w:t>
      </w:r>
    </w:p>
    <w:p w14:paraId="1DFC775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print("someone won the round")</w:t>
      </w:r>
    </w:p>
    <w:p w14:paraId="797B9FD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.next_level()</w:t>
      </w:r>
    </w:p>
    <w:p w14:paraId="16B00DB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7B0BF7A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1527D1E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check_for_new_players(</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 -&gt; None: </w:t>
      </w:r>
    </w:p>
    <w:p w14:paraId="33AB57E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4F58882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check for a new keyboard player (and controller in the future), add a new player and spawn them in the next level</w:t>
      </w:r>
    </w:p>
    <w:p w14:paraId="126CC37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7194ABD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6F92171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key</w:t>
      </w:r>
      <w:r w:rsidRPr="00806F38">
        <w:rPr>
          <w:rFonts w:ascii="Menlo" w:eastAsia="Times New Roman" w:hAnsi="Menlo" w:cs="Menlo"/>
          <w:color w:val="538135" w:themeColor="accent6" w:themeShade="BF"/>
          <w:kern w:val="0"/>
          <w:sz w:val="18"/>
          <w:szCs w:val="18"/>
          <w:lang w:eastAsia="en-GB" w:bidi="ar-SA"/>
        </w:rPr>
        <w:t>.get_pressed()[</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 xml:space="preserve">.K_e] and not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.keyboard_player_spawned:</w:t>
      </w:r>
    </w:p>
    <w:p w14:paraId="528DF85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.players.add(</w:t>
      </w:r>
      <w:r w:rsidRPr="00806F38">
        <w:rPr>
          <w:rFonts w:ascii="Menlo" w:eastAsia="Times New Roman" w:hAnsi="Menlo" w:cs="Menlo"/>
          <w:color w:val="538135" w:themeColor="accent6" w:themeShade="BF"/>
          <w:kern w:val="0"/>
          <w:sz w:val="18"/>
          <w:szCs w:val="18"/>
          <w:u w:val="single"/>
          <w:lang w:eastAsia="en-GB" w:bidi="ar-SA"/>
        </w:rPr>
        <w:t>Player</w:t>
      </w:r>
      <w:r w:rsidRPr="00806F38">
        <w:rPr>
          <w:rFonts w:ascii="Menlo" w:eastAsia="Times New Roman" w:hAnsi="Menlo" w:cs="Menlo"/>
          <w:color w:val="538135" w:themeColor="accent6" w:themeShade="BF"/>
          <w:kern w:val="0"/>
          <w:sz w:val="18"/>
          <w:szCs w:val="18"/>
          <w:lang w:eastAsia="en-GB" w:bidi="ar-SA"/>
        </w:rPr>
        <w:t xml:space="preserve">((100,100), False,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.display_surface))</w:t>
      </w:r>
    </w:p>
    <w:p w14:paraId="2B7E34F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.keyboard_player_spawned = True</w:t>
      </w:r>
    </w:p>
    <w:p w14:paraId="23C1F8F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print("Keyboard player added")</w:t>
      </w:r>
    </w:p>
    <w:p w14:paraId="6379C9E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5244053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next_level(</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t>
      </w:r>
    </w:p>
    <w:p w14:paraId="168864A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"""loads the next level and resets the players and weapons</w:t>
      </w:r>
    </w:p>
    <w:p w14:paraId="0989F61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0CB2BCA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.current_level_counter += 1</w:t>
      </w:r>
    </w:p>
    <w:p w14:paraId="3FFB320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lastRenderedPageBreak/>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.current_level =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.levels[</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.current_level_counter % len(</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.levels)]</w:t>
      </w:r>
    </w:p>
    <w:p w14:paraId="22BAD93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weapon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.weapons.sprites():</w:t>
      </w:r>
    </w:p>
    <w:p w14:paraId="752CB07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weapon.kill()</w:t>
      </w:r>
    </w:p>
    <w:p w14:paraId="4E7A544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bullet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.bullets.sprites():</w:t>
      </w:r>
    </w:p>
    <w:p w14:paraId="4600885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bullet.kill()</w:t>
      </w:r>
    </w:p>
    <w:p w14:paraId="1D7BCCF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#self.players.hide()</w:t>
      </w:r>
    </w:p>
    <w:p w14:paraId="3174267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player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w:t>
      </w:r>
    </w:p>
    <w:p w14:paraId="4FF5205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player.spawned = False</w:t>
      </w:r>
    </w:p>
    <w:p w14:paraId="09E6736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player.holding = None</w:t>
      </w:r>
    </w:p>
    <w:p w14:paraId="68E659C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spawner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.current_level.player_spawners:</w:t>
      </w:r>
    </w:p>
    <w:p w14:paraId="680E66C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spawner.used = False</w:t>
      </w:r>
    </w:p>
    <w:p w14:paraId="0B89D17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.spawn_players()</w:t>
      </w:r>
    </w:p>
    <w:p w14:paraId="413473C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144B6F9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spawn_players(</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t>
      </w:r>
    </w:p>
    <w:p w14:paraId="2D03DD5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"""spawns the players in the level</w:t>
      </w:r>
    </w:p>
    <w:p w14:paraId="084E963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49E5866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i, player in </w:t>
      </w:r>
      <w:r w:rsidRPr="00806F38">
        <w:rPr>
          <w:rFonts w:ascii="Menlo" w:eastAsia="Times New Roman" w:hAnsi="Menlo" w:cs="Menlo"/>
          <w:color w:val="538135" w:themeColor="accent6" w:themeShade="BF"/>
          <w:kern w:val="0"/>
          <w:sz w:val="18"/>
          <w:szCs w:val="18"/>
          <w:u w:val="single"/>
          <w:lang w:eastAsia="en-GB" w:bidi="ar-SA"/>
        </w:rPr>
        <w:t>enumerate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.players.sprites()):</w:t>
      </w:r>
    </w:p>
    <w:p w14:paraId="0561459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not player.spawned:</w:t>
      </w:r>
    </w:p>
    <w:p w14:paraId="7FB8034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5162AEE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spawner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.current_level.player_spawners.sprites():</w:t>
      </w:r>
    </w:p>
    <w:p w14:paraId="51DDCF4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4565C96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not spawner.used:</w:t>
      </w:r>
    </w:p>
    <w:p w14:paraId="6CED7DB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player.rect.topleft = spawner.rect.topleft</w:t>
      </w:r>
    </w:p>
    <w:p w14:paraId="6DFCBFE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player.health = 100</w:t>
      </w:r>
    </w:p>
    <w:p w14:paraId="1459F1E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player.living = True</w:t>
      </w:r>
    </w:p>
    <w:p w14:paraId="59A1282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spawner.used = True</w:t>
      </w:r>
    </w:p>
    <w:p w14:paraId="168ED4E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break</w:t>
      </w:r>
    </w:p>
    <w:p w14:paraId="0089C51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check_for_winner(</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t>
      </w:r>
    </w:p>
    <w:p w14:paraId="405A8E7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"""checks for a winner</w:t>
      </w:r>
    </w:p>
    <w:p w14:paraId="6D1780C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39B3738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Returns:</w:t>
      </w:r>
    </w:p>
    <w:p w14:paraId="346324C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bool: winner or not</w:t>
      </w:r>
    </w:p>
    <w:p w14:paraId="5A85FAD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60F51E8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living_players = []</w:t>
      </w:r>
    </w:p>
    <w:p w14:paraId="36A1677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player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w:t>
      </w:r>
    </w:p>
    <w:p w14:paraId="690AA66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player.living: living_players.append(player)</w:t>
      </w:r>
    </w:p>
    <w:p w14:paraId="589DBDE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368AA7D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005514E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len(living_players) == 1 and len(</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 &gt; 1 or len(</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 == 1 and len(living_players) &lt;= 0:</w:t>
      </w:r>
    </w:p>
    <w:p w14:paraId="5B0EE3A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player.wins += 1</w:t>
      </w:r>
    </w:p>
    <w:p w14:paraId="6540C82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return True</w:t>
      </w:r>
    </w:p>
    <w:p w14:paraId="014A53E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1B81D4C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elif len(living_players) == 0:</w:t>
      </w:r>
    </w:p>
    <w:p w14:paraId="5ECCCCE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return False</w:t>
      </w:r>
    </w:p>
    <w:p w14:paraId="71DDB3D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614A03B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else:</w:t>
      </w:r>
    </w:p>
    <w:p w14:paraId="6F7C986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return False</w:t>
      </w:r>
    </w:p>
    <w:p w14:paraId="19EFB85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1C7F53B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511F9D66" w14:textId="77777777" w:rsidR="00806F38" w:rsidRPr="00312476" w:rsidRDefault="00806F38" w:rsidP="00312476">
      <w:pPr>
        <w:pStyle w:val="Textbody"/>
        <w:shd w:val="clear" w:color="auto" w:fill="D0CECE" w:themeFill="background2" w:themeFillShade="E6"/>
        <w:rPr>
          <w:color w:val="538135" w:themeColor="accent6" w:themeShade="BF"/>
        </w:rPr>
      </w:pPr>
    </w:p>
    <w:p w14:paraId="601C597A" w14:textId="5770C312" w:rsidR="0024319A" w:rsidRPr="00312476" w:rsidRDefault="0024319A" w:rsidP="00312476">
      <w:pPr>
        <w:pStyle w:val="Heading2"/>
      </w:pPr>
      <w:bookmarkStart w:id="145" w:name="_Toc160434284"/>
      <w:r w:rsidRPr="00312476">
        <w:lastRenderedPageBreak/>
        <w:t>player.py</w:t>
      </w:r>
      <w:bookmarkEnd w:id="145"/>
    </w:p>
    <w:p w14:paraId="213CC34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from </w:t>
      </w:r>
      <w:r w:rsidRPr="0024319A">
        <w:rPr>
          <w:rFonts w:ascii="Menlo" w:eastAsia="Times New Roman" w:hAnsi="Menlo" w:cs="Menlo"/>
          <w:color w:val="538135" w:themeColor="accent6" w:themeShade="BF"/>
          <w:kern w:val="0"/>
          <w:sz w:val="18"/>
          <w:szCs w:val="18"/>
          <w:u w:val="single"/>
          <w:lang w:eastAsia="en-GB" w:bidi="ar-SA"/>
        </w:rPr>
        <w:t>dependencies</w:t>
      </w:r>
      <w:r w:rsidRPr="0024319A">
        <w:rPr>
          <w:rFonts w:ascii="Menlo" w:eastAsia="Times New Roman" w:hAnsi="Menlo" w:cs="Menlo"/>
          <w:color w:val="538135" w:themeColor="accent6" w:themeShade="BF"/>
          <w:kern w:val="0"/>
          <w:sz w:val="18"/>
          <w:szCs w:val="18"/>
          <w:lang w:eastAsia="en-GB" w:bidi="ar-SA"/>
        </w:rPr>
        <w:t xml:space="preserve"> import *</w:t>
      </w:r>
    </w:p>
    <w:p w14:paraId="331D81F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from </w:t>
      </w:r>
      <w:r w:rsidRPr="0024319A">
        <w:rPr>
          <w:rFonts w:ascii="Menlo" w:eastAsia="Times New Roman" w:hAnsi="Menlo" w:cs="Menlo"/>
          <w:color w:val="538135" w:themeColor="accent6" w:themeShade="BF"/>
          <w:kern w:val="0"/>
          <w:sz w:val="18"/>
          <w:szCs w:val="18"/>
          <w:u w:val="single"/>
          <w:lang w:eastAsia="en-GB" w:bidi="ar-SA"/>
        </w:rPr>
        <w:t>constants</w:t>
      </w:r>
      <w:r w:rsidRPr="0024319A">
        <w:rPr>
          <w:rFonts w:ascii="Menlo" w:eastAsia="Times New Roman" w:hAnsi="Menlo" w:cs="Menlo"/>
          <w:color w:val="538135" w:themeColor="accent6" w:themeShade="BF"/>
          <w:kern w:val="0"/>
          <w:sz w:val="18"/>
          <w:szCs w:val="18"/>
          <w:lang w:eastAsia="en-GB" w:bidi="ar-SA"/>
        </w:rPr>
        <w:t xml:space="preserve"> import *</w:t>
      </w:r>
    </w:p>
    <w:p w14:paraId="0E10D46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from </w:t>
      </w:r>
      <w:r w:rsidRPr="0024319A">
        <w:rPr>
          <w:rFonts w:ascii="Menlo" w:eastAsia="Times New Roman" w:hAnsi="Menlo" w:cs="Menlo"/>
          <w:color w:val="538135" w:themeColor="accent6" w:themeShade="BF"/>
          <w:kern w:val="0"/>
          <w:sz w:val="18"/>
          <w:szCs w:val="18"/>
          <w:u w:val="single"/>
          <w:lang w:eastAsia="en-GB" w:bidi="ar-SA"/>
        </w:rPr>
        <w:t>bullet</w:t>
      </w:r>
      <w:r w:rsidRPr="0024319A">
        <w:rPr>
          <w:rFonts w:ascii="Menlo" w:eastAsia="Times New Roman" w:hAnsi="Menlo" w:cs="Menlo"/>
          <w:color w:val="538135" w:themeColor="accent6" w:themeShade="BF"/>
          <w:kern w:val="0"/>
          <w:sz w:val="18"/>
          <w:szCs w:val="18"/>
          <w:lang w:eastAsia="en-GB" w:bidi="ar-SA"/>
        </w:rPr>
        <w:t xml:space="preserve"> import </w:t>
      </w:r>
      <w:r w:rsidRPr="0024319A">
        <w:rPr>
          <w:rFonts w:ascii="Menlo" w:eastAsia="Times New Roman" w:hAnsi="Menlo" w:cs="Menlo"/>
          <w:color w:val="538135" w:themeColor="accent6" w:themeShade="BF"/>
          <w:kern w:val="0"/>
          <w:sz w:val="18"/>
          <w:szCs w:val="18"/>
          <w:u w:val="single"/>
          <w:lang w:eastAsia="en-GB" w:bidi="ar-SA"/>
        </w:rPr>
        <w:t>Bullet</w:t>
      </w:r>
    </w:p>
    <w:p w14:paraId="36B03E5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253824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i/>
          <w:iCs/>
          <w:color w:val="538135" w:themeColor="accent6" w:themeShade="BF"/>
          <w:kern w:val="0"/>
          <w:sz w:val="18"/>
          <w:szCs w:val="18"/>
          <w:lang w:eastAsia="en-GB" w:bidi="ar-SA"/>
        </w:rPr>
        <w:t>class</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color w:val="538135" w:themeColor="accent6" w:themeShade="BF"/>
          <w:kern w:val="0"/>
          <w:sz w:val="18"/>
          <w:szCs w:val="18"/>
          <w:u w:val="single"/>
          <w:lang w:eastAsia="en-GB" w:bidi="ar-SA"/>
        </w:rPr>
        <w:t>Player</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sprite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Sprite</w:t>
      </w:r>
      <w:r w:rsidRPr="0024319A">
        <w:rPr>
          <w:rFonts w:ascii="Menlo" w:eastAsia="Times New Roman" w:hAnsi="Menlo" w:cs="Menlo"/>
          <w:color w:val="538135" w:themeColor="accent6" w:themeShade="BF"/>
          <w:kern w:val="0"/>
          <w:sz w:val="18"/>
          <w:szCs w:val="18"/>
          <w:lang w:eastAsia="en-GB" w:bidi="ar-SA"/>
        </w:rPr>
        <w:t>):</w:t>
      </w:r>
    </w:p>
    <w:p w14:paraId="78BA3B0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__init__(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position</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controller_player</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game</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display_surface</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joystick</w:t>
      </w:r>
      <w:r w:rsidRPr="0024319A">
        <w:rPr>
          <w:rFonts w:ascii="Menlo" w:eastAsia="Times New Roman" w:hAnsi="Menlo" w:cs="Menlo"/>
          <w:color w:val="538135" w:themeColor="accent6" w:themeShade="BF"/>
          <w:kern w:val="0"/>
          <w:sz w:val="18"/>
          <w:szCs w:val="18"/>
          <w:lang w:eastAsia="en-GB" w:bidi="ar-SA"/>
        </w:rPr>
        <w:t>=None ) -&gt; None:</w:t>
      </w:r>
    </w:p>
    <w:p w14:paraId="1B7870B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color w:val="538135" w:themeColor="accent6" w:themeShade="BF"/>
          <w:kern w:val="0"/>
          <w:sz w:val="18"/>
          <w:szCs w:val="18"/>
          <w:u w:val="single"/>
          <w:lang w:eastAsia="en-GB" w:bidi="ar-SA"/>
        </w:rPr>
        <w:t>super</w:t>
      </w:r>
      <w:r w:rsidRPr="0024319A">
        <w:rPr>
          <w:rFonts w:ascii="Menlo" w:eastAsia="Times New Roman" w:hAnsi="Menlo" w:cs="Menlo"/>
          <w:color w:val="538135" w:themeColor="accent6" w:themeShade="BF"/>
          <w:kern w:val="0"/>
          <w:sz w:val="18"/>
          <w:szCs w:val="18"/>
          <w:lang w:eastAsia="en-GB" w:bidi="ar-SA"/>
        </w:rPr>
        <w:t>().__init__()</w:t>
      </w:r>
    </w:p>
    <w:p w14:paraId="7687D94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.on_ground = False</w:t>
      </w:r>
    </w:p>
    <w:p w14:paraId="54A7E56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.game_frame_counter = 0</w:t>
      </w:r>
    </w:p>
    <w:p w14:paraId="4819055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.character_frame_counter = 0</w:t>
      </w:r>
    </w:p>
    <w:p w14:paraId="02EE17A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.assign_image_arrays()</w:t>
      </w:r>
    </w:p>
    <w:p w14:paraId="030CF9C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.image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.idle_image_list[0][0]</w:t>
      </w:r>
    </w:p>
    <w:p w14:paraId="23D6A73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7CDA306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.rect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.image.get_rect(</w:t>
      </w:r>
      <w:r w:rsidRPr="0024319A">
        <w:rPr>
          <w:rFonts w:ascii="Menlo" w:eastAsia="Times New Roman" w:hAnsi="Menlo" w:cs="Menlo"/>
          <w:i/>
          <w:iCs/>
          <w:color w:val="538135" w:themeColor="accent6" w:themeShade="BF"/>
          <w:kern w:val="0"/>
          <w:sz w:val="18"/>
          <w:szCs w:val="18"/>
          <w:lang w:eastAsia="en-GB" w:bidi="ar-SA"/>
        </w:rPr>
        <w:t>topleft</w:t>
      </w:r>
      <w:r w:rsidRPr="0024319A">
        <w:rPr>
          <w:rFonts w:ascii="Menlo" w:eastAsia="Times New Roman" w:hAnsi="Menlo" w:cs="Menlo"/>
          <w:color w:val="538135" w:themeColor="accent6" w:themeShade="BF"/>
          <w:kern w:val="0"/>
          <w:sz w:val="18"/>
          <w:szCs w:val="18"/>
          <w:lang w:eastAsia="en-GB" w:bidi="ar-SA"/>
        </w:rPr>
        <w:t xml:space="preserve"> = </w:t>
      </w:r>
      <w:r w:rsidRPr="0024319A">
        <w:rPr>
          <w:rFonts w:ascii="Menlo" w:eastAsia="Times New Roman" w:hAnsi="Menlo" w:cs="Menlo"/>
          <w:i/>
          <w:iCs/>
          <w:color w:val="538135" w:themeColor="accent6" w:themeShade="BF"/>
          <w:kern w:val="0"/>
          <w:sz w:val="18"/>
          <w:szCs w:val="18"/>
          <w:lang w:eastAsia="en-GB" w:bidi="ar-SA"/>
        </w:rPr>
        <w:t>position</w:t>
      </w:r>
      <w:r w:rsidRPr="0024319A">
        <w:rPr>
          <w:rFonts w:ascii="Menlo" w:eastAsia="Times New Roman" w:hAnsi="Menlo" w:cs="Menlo"/>
          <w:color w:val="538135" w:themeColor="accent6" w:themeShade="BF"/>
          <w:kern w:val="0"/>
          <w:sz w:val="18"/>
          <w:szCs w:val="18"/>
          <w:lang w:eastAsia="en-GB" w:bidi="ar-SA"/>
        </w:rPr>
        <w:t>)</w:t>
      </w:r>
    </w:p>
    <w:p w14:paraId="5980F8C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.game = </w:t>
      </w:r>
      <w:r w:rsidRPr="0024319A">
        <w:rPr>
          <w:rFonts w:ascii="Menlo" w:eastAsia="Times New Roman" w:hAnsi="Menlo" w:cs="Menlo"/>
          <w:i/>
          <w:iCs/>
          <w:color w:val="538135" w:themeColor="accent6" w:themeShade="BF"/>
          <w:kern w:val="0"/>
          <w:sz w:val="18"/>
          <w:szCs w:val="18"/>
          <w:lang w:eastAsia="en-GB" w:bidi="ar-SA"/>
        </w:rPr>
        <w:t>game</w:t>
      </w:r>
    </w:p>
    <w:p w14:paraId="43D3C34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.display_surface = </w:t>
      </w:r>
      <w:r w:rsidRPr="0024319A">
        <w:rPr>
          <w:rFonts w:ascii="Menlo" w:eastAsia="Times New Roman" w:hAnsi="Menlo" w:cs="Menlo"/>
          <w:i/>
          <w:iCs/>
          <w:color w:val="538135" w:themeColor="accent6" w:themeShade="BF"/>
          <w:kern w:val="0"/>
          <w:sz w:val="18"/>
          <w:szCs w:val="18"/>
          <w:lang w:eastAsia="en-GB" w:bidi="ar-SA"/>
        </w:rPr>
        <w:t>display_surface</w:t>
      </w:r>
    </w:p>
    <w:p w14:paraId="2DF7595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.controller_player = </w:t>
      </w:r>
      <w:r w:rsidRPr="0024319A">
        <w:rPr>
          <w:rFonts w:ascii="Menlo" w:eastAsia="Times New Roman" w:hAnsi="Menlo" w:cs="Menlo"/>
          <w:i/>
          <w:iCs/>
          <w:color w:val="538135" w:themeColor="accent6" w:themeShade="BF"/>
          <w:kern w:val="0"/>
          <w:sz w:val="18"/>
          <w:szCs w:val="18"/>
          <w:lang w:eastAsia="en-GB" w:bidi="ar-SA"/>
        </w:rPr>
        <w:t>controller_player</w:t>
      </w:r>
    </w:p>
    <w:p w14:paraId="052BB46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controller_player</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.controller = </w:t>
      </w:r>
      <w:r w:rsidRPr="0024319A">
        <w:rPr>
          <w:rFonts w:ascii="Menlo" w:eastAsia="Times New Roman" w:hAnsi="Menlo" w:cs="Menlo"/>
          <w:i/>
          <w:iCs/>
          <w:color w:val="538135" w:themeColor="accent6" w:themeShade="BF"/>
          <w:kern w:val="0"/>
          <w:sz w:val="18"/>
          <w:szCs w:val="18"/>
          <w:lang w:eastAsia="en-GB" w:bidi="ar-SA"/>
        </w:rPr>
        <w:t>joystick</w:t>
      </w:r>
    </w:p>
    <w:p w14:paraId="78B3A92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.spawned = False</w:t>
      </w:r>
    </w:p>
    <w:p w14:paraId="1F6E2F8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6122954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6C59DF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#movement</w:t>
      </w:r>
    </w:p>
    <w:p w14:paraId="66499FA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.gravity = 1.2</w:t>
      </w:r>
    </w:p>
    <w:p w14:paraId="317FFB0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.jump_speed = -16</w:t>
      </w:r>
    </w:p>
    <w:p w14:paraId="15CF12F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(0,0)</w:t>
      </w:r>
    </w:p>
    <w:p w14:paraId="44166CA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.acceleration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(0,0)</w:t>
      </w:r>
    </w:p>
    <w:p w14:paraId="2B526ED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47264A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#combat</w:t>
      </w:r>
    </w:p>
    <w:p w14:paraId="038D1A6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.health = 100</w:t>
      </w:r>
    </w:p>
    <w:p w14:paraId="573A242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 = None</w:t>
      </w:r>
    </w:p>
    <w:p w14:paraId="6C88C97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.time_of_last_shot = 0 </w:t>
      </w:r>
    </w:p>
    <w:p w14:paraId="56A7003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.living = True</w:t>
      </w:r>
    </w:p>
    <w:p w14:paraId="5FC08AE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.wins = 0</w:t>
      </w:r>
    </w:p>
    <w:p w14:paraId="789DDE5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B66A2D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get_input(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0B80FA3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"""gets the players input (from either controller or keyboard) and moves the player accordingly</w:t>
      </w:r>
    </w:p>
    <w:p w14:paraId="6E0C55C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6A44149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0D7394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time_since_last_shot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time</w:t>
      </w:r>
      <w:r w:rsidRPr="0024319A">
        <w:rPr>
          <w:rFonts w:ascii="Menlo" w:eastAsia="Times New Roman" w:hAnsi="Menlo" w:cs="Menlo"/>
          <w:color w:val="538135" w:themeColor="accent6" w:themeShade="BF"/>
          <w:kern w:val="0"/>
          <w:sz w:val="18"/>
          <w:szCs w:val="18"/>
          <w:lang w:eastAsia="en-GB" w:bidi="ar-SA"/>
        </w:rPr>
        <w:t xml:space="preserve">.get_ticks()-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.time_of_last_shot</w:t>
      </w:r>
    </w:p>
    <w:p w14:paraId="6BBD30C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40465C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#controller</w:t>
      </w:r>
    </w:p>
    <w:p w14:paraId="47C090E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.controller_player:</w:t>
      </w:r>
    </w:p>
    <w:p w14:paraId="4182D39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.controller.get_button(0)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.on_ground == True: #A</w:t>
      </w:r>
    </w:p>
    <w:p w14:paraId="52FB349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.jump()</w:t>
      </w:r>
    </w:p>
    <w:p w14:paraId="0A1E948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.controller.get_button(1): #B</w:t>
      </w:r>
    </w:p>
    <w:p w14:paraId="5234AD9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pass</w:t>
      </w:r>
    </w:p>
    <w:p w14:paraId="49F3B28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.controller.get_button(2): #X</w:t>
      </w:r>
    </w:p>
    <w:p w14:paraId="25149B8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pass</w:t>
      </w:r>
    </w:p>
    <w:p w14:paraId="229EF2D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.controller.get_button(3): #Y</w:t>
      </w:r>
    </w:p>
    <w:p w14:paraId="46D609E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lastRenderedPageBreak/>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 = None</w:t>
      </w:r>
    </w:p>
    <w:p w14:paraId="1C47A65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3C3FD0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.controller.get_axis(0) &gt; 0.2 or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.controller.get_axis(0) &lt; -0.2:</w:t>
      </w:r>
    </w:p>
    <w:p w14:paraId="10CF486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#x movement</w:t>
      </w:r>
    </w:p>
    <w:p w14:paraId="7B19036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.acceleration.x = PLAYER_ACCELERATION_RATE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.controller.get_axis(0)</w:t>
      </w:r>
    </w:p>
    <w:p w14:paraId="09A4C03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06FCFF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w:t>
      </w:r>
    </w:p>
    <w:p w14:paraId="2C8AB8A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.acceleration.x = 0</w:t>
      </w:r>
    </w:p>
    <w:p w14:paraId="60DA00A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657224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#shooting </w:t>
      </w:r>
    </w:p>
    <w:p w14:paraId="77CA554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.controller.get_axis(5) &gt; -0.5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.holding != None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.holding.shoot == True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.holding.ammo_in_weapon &gt; 0 and time_since_last_shot &gt;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.holding.firerate * 1000:</w:t>
      </w:r>
    </w:p>
    <w:p w14:paraId="2835948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.shoot(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.holding.bullet_speed)</w:t>
      </w:r>
    </w:p>
    <w:p w14:paraId="2A90BB7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.holding.ammo_in_weapon -= 1</w:t>
      </w:r>
    </w:p>
    <w:p w14:paraId="0D74A0B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.time_of_last_shot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time</w:t>
      </w:r>
      <w:r w:rsidRPr="0024319A">
        <w:rPr>
          <w:rFonts w:ascii="Menlo" w:eastAsia="Times New Roman" w:hAnsi="Menlo" w:cs="Menlo"/>
          <w:color w:val="538135" w:themeColor="accent6" w:themeShade="BF"/>
          <w:kern w:val="0"/>
          <w:sz w:val="18"/>
          <w:szCs w:val="18"/>
          <w:lang w:eastAsia="en-GB" w:bidi="ar-SA"/>
        </w:rPr>
        <w:t>.get_ticks()</w:t>
      </w:r>
    </w:p>
    <w:p w14:paraId="4E4585A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C266D2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#keyboard player</w:t>
      </w:r>
    </w:p>
    <w:p w14:paraId="4937590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w:t>
      </w:r>
    </w:p>
    <w:p w14:paraId="6B600B4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keys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key</w:t>
      </w:r>
      <w:r w:rsidRPr="0024319A">
        <w:rPr>
          <w:rFonts w:ascii="Menlo" w:eastAsia="Times New Roman" w:hAnsi="Menlo" w:cs="Menlo"/>
          <w:color w:val="538135" w:themeColor="accent6" w:themeShade="BF"/>
          <w:kern w:val="0"/>
          <w:sz w:val="18"/>
          <w:szCs w:val="18"/>
          <w:lang w:eastAsia="en-GB" w:bidi="ar-SA"/>
        </w:rPr>
        <w:t>.get_pressed()</w:t>
      </w:r>
    </w:p>
    <w:p w14:paraId="5E9EA96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clicks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mouse</w:t>
      </w:r>
      <w:r w:rsidRPr="0024319A">
        <w:rPr>
          <w:rFonts w:ascii="Menlo" w:eastAsia="Times New Roman" w:hAnsi="Menlo" w:cs="Menlo"/>
          <w:color w:val="538135" w:themeColor="accent6" w:themeShade="BF"/>
          <w:kern w:val="0"/>
          <w:sz w:val="18"/>
          <w:szCs w:val="18"/>
          <w:lang w:eastAsia="en-GB" w:bidi="ar-SA"/>
        </w:rPr>
        <w:t>.get_pressed(</w:t>
      </w:r>
      <w:r w:rsidRPr="0024319A">
        <w:rPr>
          <w:rFonts w:ascii="Menlo" w:eastAsia="Times New Roman" w:hAnsi="Menlo" w:cs="Menlo"/>
          <w:i/>
          <w:iCs/>
          <w:color w:val="538135" w:themeColor="accent6" w:themeShade="BF"/>
          <w:kern w:val="0"/>
          <w:sz w:val="18"/>
          <w:szCs w:val="18"/>
          <w:lang w:eastAsia="en-GB" w:bidi="ar-SA"/>
        </w:rPr>
        <w:t>num_buttons</w:t>
      </w:r>
      <w:r w:rsidRPr="0024319A">
        <w:rPr>
          <w:rFonts w:ascii="Menlo" w:eastAsia="Times New Roman" w:hAnsi="Menlo" w:cs="Menlo"/>
          <w:color w:val="538135" w:themeColor="accent6" w:themeShade="BF"/>
          <w:kern w:val="0"/>
          <w:sz w:val="18"/>
          <w:szCs w:val="18"/>
          <w:lang w:eastAsia="en-GB" w:bidi="ar-SA"/>
        </w:rPr>
        <w:t>=3)</w:t>
      </w:r>
    </w:p>
    <w:p w14:paraId="07D55D7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F70371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keys[</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.K_d]: #move right</w:t>
      </w:r>
    </w:p>
    <w:p w14:paraId="2EFD329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.acceleration.x = PLAYER_ACCELERATION_RATE</w:t>
      </w:r>
    </w:p>
    <w:p w14:paraId="4289784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elif keys[</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.K_a]: #move left</w:t>
      </w:r>
    </w:p>
    <w:p w14:paraId="2ED938C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.acceleration.x = -PLAYER_ACCELERATION_RATE</w:t>
      </w:r>
    </w:p>
    <w:p w14:paraId="5E6502F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w:t>
      </w:r>
    </w:p>
    <w:p w14:paraId="642F862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.acceleration.x = 0</w:t>
      </w:r>
    </w:p>
    <w:p w14:paraId="0E3BABB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keys[</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 xml:space="preserve">.K_w]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.on_ground == True: #jump</w:t>
      </w:r>
    </w:p>
    <w:p w14:paraId="223761E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.jump()</w:t>
      </w:r>
    </w:p>
    <w:p w14:paraId="41B2926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keys[</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 xml:space="preserve">.K_f]: #drop weapon </w:t>
      </w:r>
    </w:p>
    <w:p w14:paraId="7AA79D4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 = None</w:t>
      </w:r>
    </w:p>
    <w:p w14:paraId="0B49DCE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#shooting</w:t>
      </w:r>
    </w:p>
    <w:p w14:paraId="2BAB51D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clicks[0]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.holding != None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.holding.shoot == True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.holding.ammo_in_weapon &gt; 0 and time_since_last_shot &gt;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.holding.firerate * 1000:</w:t>
      </w:r>
    </w:p>
    <w:p w14:paraId="666EB3F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.shoot(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.holding.bullet_speed)</w:t>
      </w:r>
    </w:p>
    <w:p w14:paraId="3FFAD9E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.holding.ammo_in_weapon -= 1</w:t>
      </w:r>
    </w:p>
    <w:p w14:paraId="1587591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.time_of_last_shot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time</w:t>
      </w:r>
      <w:r w:rsidRPr="0024319A">
        <w:rPr>
          <w:rFonts w:ascii="Menlo" w:eastAsia="Times New Roman" w:hAnsi="Menlo" w:cs="Menlo"/>
          <w:color w:val="538135" w:themeColor="accent6" w:themeShade="BF"/>
          <w:kern w:val="0"/>
          <w:sz w:val="18"/>
          <w:szCs w:val="18"/>
          <w:lang w:eastAsia="en-GB" w:bidi="ar-SA"/>
        </w:rPr>
        <w:t>.get_ticks()</w:t>
      </w:r>
    </w:p>
    <w:p w14:paraId="0471110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check_if_dead(</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00A745A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"""checks if should be dead and sets living to false if so</w:t>
      </w:r>
    </w:p>
    <w:p w14:paraId="2C28317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CFFAB7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.health &lt;= 0:</w:t>
      </w:r>
    </w:p>
    <w:p w14:paraId="1761701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.living = False</w:t>
      </w:r>
    </w:p>
    <w:p w14:paraId="10154C7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C22BB2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check_if_off_map(</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7B734B9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"""checks if the player is off the map and sets living to false if so</w:t>
      </w:r>
    </w:p>
    <w:p w14:paraId="112764F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2F5A15A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.rect.y &gt; 700:</w:t>
      </w:r>
    </w:p>
    <w:p w14:paraId="2DFD760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.health = 0</w:t>
      </w:r>
    </w:p>
    <w:p w14:paraId="6FA65DA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.living = False</w:t>
      </w:r>
    </w:p>
    <w:p w14:paraId="5C64ECA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26D8641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move_x_axis(</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5685A06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lastRenderedPageBreak/>
        <w:t xml:space="preserve">        """moves the player on the x axis and does some physics stuff</w:t>
      </w:r>
    </w:p>
    <w:p w14:paraId="5F6655A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73F1764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dt = 1</w:t>
      </w:r>
    </w:p>
    <w:p w14:paraId="115491D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746B903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.acceleration.x * dt</w:t>
      </w:r>
    </w:p>
    <w:p w14:paraId="5D876C4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&gt; 0: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.velocity.x += PLAYER_FRICTION * dt</w:t>
      </w:r>
    </w:p>
    <w:p w14:paraId="2F52074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&lt; 0: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.velocity.x -= PLAYER_FRICTION * dt</w:t>
      </w:r>
    </w:p>
    <w:p w14:paraId="78ED478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&gt; PLAYER_MAX_VELOCITY: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.velocity.x = PLAYER_MAX_VELOCITY</w:t>
      </w:r>
    </w:p>
    <w:p w14:paraId="41DE6DC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&lt; -PLAYER_MAX_VELOCITY: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.velocity.x = -PLAYER_MAX_VELOCITY</w:t>
      </w:r>
    </w:p>
    <w:p w14:paraId="0D26FDE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abs(</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&lt; 0.5: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.velocity.x = 0</w:t>
      </w:r>
    </w:p>
    <w:p w14:paraId="2BE77C1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6A90F4F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611B94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00FE096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apply_gravity(</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2CBB6CC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"""applies gravity to the player</w:t>
      </w:r>
    </w:p>
    <w:p w14:paraId="2D48657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4D691F1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.velocity.y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.gravity</w:t>
      </w:r>
    </w:p>
    <w:p w14:paraId="54D9C46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415070E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jump(</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4607D3F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"""makes the player jump</w:t>
      </w:r>
    </w:p>
    <w:p w14:paraId="355C5FB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33D18C6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.velocity.y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.jump_speed</w:t>
      </w:r>
    </w:p>
    <w:p w14:paraId="09054FB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BCF438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update(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495F0A3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"""updates the player</w:t>
      </w:r>
    </w:p>
    <w:p w14:paraId="5E175D8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416B1E4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.check_if_dead()</w:t>
      </w:r>
    </w:p>
    <w:p w14:paraId="4575E37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.get_input()</w:t>
      </w:r>
    </w:p>
    <w:p w14:paraId="56A3F2E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.move_x_axis()</w:t>
      </w:r>
    </w:p>
    <w:p w14:paraId="6AAA0A8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.apply_gravity()</w:t>
      </w:r>
    </w:p>
    <w:p w14:paraId="186337B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.check_if_off_map()</w:t>
      </w:r>
    </w:p>
    <w:p w14:paraId="315C0F7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 != None:</w:t>
      </w:r>
    </w:p>
    <w:p w14:paraId="33CA085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.holding.update(</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.rect.x,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.rect.y))</w:t>
      </w:r>
    </w:p>
    <w:p w14:paraId="68AFEA9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.holding.ammo_in_weapon &lt;= 0:</w:t>
      </w:r>
    </w:p>
    <w:p w14:paraId="3FC6B68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.holding.kill()</w:t>
      </w:r>
    </w:p>
    <w:p w14:paraId="4554806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 = None</w:t>
      </w:r>
    </w:p>
    <w:p w14:paraId="55CECDD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.find_direction_facing()</w:t>
      </w:r>
    </w:p>
    <w:p w14:paraId="79BB12C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.do_animation_logic()</w:t>
      </w:r>
    </w:p>
    <w:p w14:paraId="18CB870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5307D66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get_aim_direction(</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6EB93CD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"""gets the direction the player is aiming and draws a circle on the screen to show where they are aiming</w:t>
      </w:r>
    </w:p>
    <w:p w14:paraId="535F842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25EB99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.controller_player: #controller player</w:t>
      </w:r>
    </w:p>
    <w:p w14:paraId="5702D0B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right_x_offset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.controller.get_axis(2)</w:t>
      </w:r>
    </w:p>
    <w:p w14:paraId="220EB84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right_y_offset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.controller.get_axis(3)</w:t>
      </w:r>
    </w:p>
    <w:p w14:paraId="29C1536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right_distance = </w:t>
      </w:r>
      <w:r w:rsidRPr="0024319A">
        <w:rPr>
          <w:rFonts w:ascii="Menlo" w:eastAsia="Times New Roman" w:hAnsi="Menlo" w:cs="Menlo"/>
          <w:color w:val="538135" w:themeColor="accent6" w:themeShade="BF"/>
          <w:kern w:val="0"/>
          <w:sz w:val="18"/>
          <w:szCs w:val="18"/>
          <w:u w:val="single"/>
          <w:lang w:eastAsia="en-GB" w:bidi="ar-SA"/>
        </w:rPr>
        <w:t>math</w:t>
      </w:r>
      <w:r w:rsidRPr="0024319A">
        <w:rPr>
          <w:rFonts w:ascii="Menlo" w:eastAsia="Times New Roman" w:hAnsi="Menlo" w:cs="Menlo"/>
          <w:color w:val="538135" w:themeColor="accent6" w:themeShade="BF"/>
          <w:kern w:val="0"/>
          <w:sz w:val="18"/>
          <w:szCs w:val="18"/>
          <w:lang w:eastAsia="en-GB" w:bidi="ar-SA"/>
        </w:rPr>
        <w:t>.sqrt(right_x_offset ** 2 + right_y_offset ** 2)</w:t>
      </w:r>
    </w:p>
    <w:p w14:paraId="78A9E37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8895EB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left_x_offset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.controller.get_axis(0)</w:t>
      </w:r>
    </w:p>
    <w:p w14:paraId="3904968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left_y_offset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.controller.get_axis(1)</w:t>
      </w:r>
    </w:p>
    <w:p w14:paraId="000FD4C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left_distance = </w:t>
      </w:r>
      <w:r w:rsidRPr="0024319A">
        <w:rPr>
          <w:rFonts w:ascii="Menlo" w:eastAsia="Times New Roman" w:hAnsi="Menlo" w:cs="Menlo"/>
          <w:color w:val="538135" w:themeColor="accent6" w:themeShade="BF"/>
          <w:kern w:val="0"/>
          <w:sz w:val="18"/>
          <w:szCs w:val="18"/>
          <w:u w:val="single"/>
          <w:lang w:eastAsia="en-GB" w:bidi="ar-SA"/>
        </w:rPr>
        <w:t>math</w:t>
      </w:r>
      <w:r w:rsidRPr="0024319A">
        <w:rPr>
          <w:rFonts w:ascii="Menlo" w:eastAsia="Times New Roman" w:hAnsi="Menlo" w:cs="Menlo"/>
          <w:color w:val="538135" w:themeColor="accent6" w:themeShade="BF"/>
          <w:kern w:val="0"/>
          <w:sz w:val="18"/>
          <w:szCs w:val="18"/>
          <w:lang w:eastAsia="en-GB" w:bidi="ar-SA"/>
        </w:rPr>
        <w:t>.sqrt(left_x_offset ** 2 + left_y_offset ** 2)</w:t>
      </w:r>
    </w:p>
    <w:p w14:paraId="7A61681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05E3503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lastRenderedPageBreak/>
        <w:t xml:space="preserve">            if right_distance &gt; 0.1:</w:t>
      </w:r>
    </w:p>
    <w:p w14:paraId="7C891A0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.aim_direction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(right_x_offset / right_distance, right_y_offset/ right_distance)</w:t>
      </w:r>
    </w:p>
    <w:p w14:paraId="32B88CC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elif left_distance &lt; 0.1:    </w:t>
      </w:r>
    </w:p>
    <w:p w14:paraId="6CFCBF0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.aim_direction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 xml:space="preserve">(left_x_offset / left_distance, left_y_offset/ left_distance)    </w:t>
      </w:r>
    </w:p>
    <w:p w14:paraId="37392D2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w:t>
      </w:r>
    </w:p>
    <w:p w14:paraId="2785572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random_x_offset = (2 * </w:t>
      </w:r>
      <w:r w:rsidRPr="0024319A">
        <w:rPr>
          <w:rFonts w:ascii="Menlo" w:eastAsia="Times New Roman" w:hAnsi="Menlo" w:cs="Menlo"/>
          <w:color w:val="538135" w:themeColor="accent6" w:themeShade="BF"/>
          <w:kern w:val="0"/>
          <w:sz w:val="18"/>
          <w:szCs w:val="18"/>
          <w:u w:val="single"/>
          <w:lang w:eastAsia="en-GB" w:bidi="ar-SA"/>
        </w:rPr>
        <w:t>random</w:t>
      </w:r>
      <w:r w:rsidRPr="0024319A">
        <w:rPr>
          <w:rFonts w:ascii="Menlo" w:eastAsia="Times New Roman" w:hAnsi="Menlo" w:cs="Menlo"/>
          <w:color w:val="538135" w:themeColor="accent6" w:themeShade="BF"/>
          <w:kern w:val="0"/>
          <w:sz w:val="18"/>
          <w:szCs w:val="18"/>
          <w:lang w:eastAsia="en-GB" w:bidi="ar-SA"/>
        </w:rPr>
        <w:t>.random()) - 1</w:t>
      </w:r>
    </w:p>
    <w:p w14:paraId="416E53C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random_y_offset = (2 * </w:t>
      </w:r>
      <w:r w:rsidRPr="0024319A">
        <w:rPr>
          <w:rFonts w:ascii="Menlo" w:eastAsia="Times New Roman" w:hAnsi="Menlo" w:cs="Menlo"/>
          <w:color w:val="538135" w:themeColor="accent6" w:themeShade="BF"/>
          <w:kern w:val="0"/>
          <w:sz w:val="18"/>
          <w:szCs w:val="18"/>
          <w:u w:val="single"/>
          <w:lang w:eastAsia="en-GB" w:bidi="ar-SA"/>
        </w:rPr>
        <w:t>random</w:t>
      </w:r>
      <w:r w:rsidRPr="0024319A">
        <w:rPr>
          <w:rFonts w:ascii="Menlo" w:eastAsia="Times New Roman" w:hAnsi="Menlo" w:cs="Menlo"/>
          <w:color w:val="538135" w:themeColor="accent6" w:themeShade="BF"/>
          <w:kern w:val="0"/>
          <w:sz w:val="18"/>
          <w:szCs w:val="18"/>
          <w:lang w:eastAsia="en-GB" w:bidi="ar-SA"/>
        </w:rPr>
        <w:t>.random()) - 1</w:t>
      </w:r>
    </w:p>
    <w:p w14:paraId="4090F1D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random_distance = </w:t>
      </w:r>
      <w:r w:rsidRPr="0024319A">
        <w:rPr>
          <w:rFonts w:ascii="Menlo" w:eastAsia="Times New Roman" w:hAnsi="Menlo" w:cs="Menlo"/>
          <w:color w:val="538135" w:themeColor="accent6" w:themeShade="BF"/>
          <w:kern w:val="0"/>
          <w:sz w:val="18"/>
          <w:szCs w:val="18"/>
          <w:u w:val="single"/>
          <w:lang w:eastAsia="en-GB" w:bidi="ar-SA"/>
        </w:rPr>
        <w:t>math</w:t>
      </w:r>
      <w:r w:rsidRPr="0024319A">
        <w:rPr>
          <w:rFonts w:ascii="Menlo" w:eastAsia="Times New Roman" w:hAnsi="Menlo" w:cs="Menlo"/>
          <w:color w:val="538135" w:themeColor="accent6" w:themeShade="BF"/>
          <w:kern w:val="0"/>
          <w:sz w:val="18"/>
          <w:szCs w:val="18"/>
          <w:lang w:eastAsia="en-GB" w:bidi="ar-SA"/>
        </w:rPr>
        <w:t>.sqrt(random_x_offset ** 2 + random_y_offset ** 2)</w:t>
      </w:r>
    </w:p>
    <w:p w14:paraId="139B1C0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.aim_direction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(random_x_offset / random_distance, random_y_offset/ random_distance)</w:t>
      </w:r>
    </w:p>
    <w:p w14:paraId="408E03B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3325E6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aim_cursor_position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.rect.x + (right_x_offset * AIM_INDICATOR_DISTANCE_FROM_PLAYER) + 10,</w:t>
      </w:r>
    </w:p>
    <w:p w14:paraId="5E5C48B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.rect.y + (right_y_offset * AIM_INDICATOR_DISTANCE_FROM_PLAYER) + 16)</w:t>
      </w:r>
    </w:p>
    <w:p w14:paraId="155F8B2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draw</w:t>
      </w:r>
      <w:r w:rsidRPr="0024319A">
        <w:rPr>
          <w:rFonts w:ascii="Menlo" w:eastAsia="Times New Roman" w:hAnsi="Menlo" w:cs="Menlo"/>
          <w:color w:val="538135" w:themeColor="accent6" w:themeShade="BF"/>
          <w:kern w:val="0"/>
          <w:sz w:val="18"/>
          <w:szCs w:val="18"/>
          <w:lang w:eastAsia="en-GB" w:bidi="ar-SA"/>
        </w:rPr>
        <w:t>.circle(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.display_surface, "white", aim_cursor_position, 4)</w:t>
      </w:r>
    </w:p>
    <w:p w14:paraId="0D6905E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113EFA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 #keyboard player</w:t>
      </w:r>
    </w:p>
    <w:p w14:paraId="44DE45E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mouse_pos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mouse</w:t>
      </w:r>
      <w:r w:rsidRPr="0024319A">
        <w:rPr>
          <w:rFonts w:ascii="Menlo" w:eastAsia="Times New Roman" w:hAnsi="Menlo" w:cs="Menlo"/>
          <w:color w:val="538135" w:themeColor="accent6" w:themeShade="BF"/>
          <w:kern w:val="0"/>
          <w:sz w:val="18"/>
          <w:szCs w:val="18"/>
          <w:lang w:eastAsia="en-GB" w:bidi="ar-SA"/>
        </w:rPr>
        <w:t>.get_pos()</w:t>
      </w:r>
    </w:p>
    <w:p w14:paraId="1E2D173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42DFB64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mouse_offset_from_player = (mouse_pos[0]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.rect.x, mouse_pos[1]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.rect.y)</w:t>
      </w:r>
    </w:p>
    <w:p w14:paraId="1B61795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057908D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mouse_distance_from_player = </w:t>
      </w:r>
      <w:r w:rsidRPr="0024319A">
        <w:rPr>
          <w:rFonts w:ascii="Menlo" w:eastAsia="Times New Roman" w:hAnsi="Menlo" w:cs="Menlo"/>
          <w:color w:val="538135" w:themeColor="accent6" w:themeShade="BF"/>
          <w:kern w:val="0"/>
          <w:sz w:val="18"/>
          <w:szCs w:val="18"/>
          <w:u w:val="single"/>
          <w:lang w:eastAsia="en-GB" w:bidi="ar-SA"/>
        </w:rPr>
        <w:t>math</w:t>
      </w:r>
      <w:r w:rsidRPr="0024319A">
        <w:rPr>
          <w:rFonts w:ascii="Menlo" w:eastAsia="Times New Roman" w:hAnsi="Menlo" w:cs="Menlo"/>
          <w:color w:val="538135" w:themeColor="accent6" w:themeShade="BF"/>
          <w:kern w:val="0"/>
          <w:sz w:val="18"/>
          <w:szCs w:val="18"/>
          <w:lang w:eastAsia="en-GB" w:bidi="ar-SA"/>
        </w:rPr>
        <w:t>.sqrt(mouse_offset_from_player[0] ** 2 + mouse_offset_from_player[1] ** 2)</w:t>
      </w:r>
    </w:p>
    <w:p w14:paraId="0F554B8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63FDDC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mouse_distance_from_player &gt; 0:</w:t>
      </w:r>
    </w:p>
    <w:p w14:paraId="6B2AE8D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.aim_direction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(mouse_offset_from_player[0] / mouse_distance_from_player, mouse_offset_from_player[1]/ mouse_distance_from_player)</w:t>
      </w:r>
    </w:p>
    <w:p w14:paraId="68325A2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mouse_distance_from_player &gt; AIM_INDICATOR_DISTANCE_FROM_PLAYER:</w:t>
      </w:r>
    </w:p>
    <w:p w14:paraId="6EB8E42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aim_cursor_position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.rect.x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.aim_direction.x * AIM_INDICATOR_DISTANCE_FROM_PLAYER + 10,</w:t>
      </w:r>
    </w:p>
    <w:p w14:paraId="46168F0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.rect.y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.aim_direction.y * AIM_INDICATOR_DISTANCE_FROM_PLAYER + 16)</w:t>
      </w:r>
    </w:p>
    <w:p w14:paraId="6A79E2F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 </w:t>
      </w:r>
    </w:p>
    <w:p w14:paraId="610545B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aim_cursor_position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.rect.x + mouse_offset_from_player[0] + 10,</w:t>
      </w:r>
    </w:p>
    <w:p w14:paraId="225086D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.rect.y + mouse_offset_from_player[1] + 16)</w:t>
      </w:r>
    </w:p>
    <w:p w14:paraId="0651247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draw</w:t>
      </w:r>
      <w:r w:rsidRPr="0024319A">
        <w:rPr>
          <w:rFonts w:ascii="Menlo" w:eastAsia="Times New Roman" w:hAnsi="Menlo" w:cs="Menlo"/>
          <w:color w:val="538135" w:themeColor="accent6" w:themeShade="BF"/>
          <w:kern w:val="0"/>
          <w:sz w:val="18"/>
          <w:szCs w:val="18"/>
          <w:lang w:eastAsia="en-GB" w:bidi="ar-SA"/>
        </w:rPr>
        <w:t>.circle(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.display_surface, "white", aim_cursor_position, 4)        </w:t>
      </w:r>
    </w:p>
    <w:p w14:paraId="71F0E4E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418BA0C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shoot(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bullet_speed</w:t>
      </w:r>
      <w:r w:rsidRPr="0024319A">
        <w:rPr>
          <w:rFonts w:ascii="Menlo" w:eastAsia="Times New Roman" w:hAnsi="Menlo" w:cs="Menlo"/>
          <w:color w:val="538135" w:themeColor="accent6" w:themeShade="BF"/>
          <w:kern w:val="0"/>
          <w:sz w:val="18"/>
          <w:szCs w:val="18"/>
          <w:lang w:eastAsia="en-GB" w:bidi="ar-SA"/>
        </w:rPr>
        <w:t>):</w:t>
      </w:r>
    </w:p>
    <w:p w14:paraId="24A2F6B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"""creates a bullet that is shot in the direction the player is aiming</w:t>
      </w:r>
    </w:p>
    <w:p w14:paraId="1AE0765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3028E4F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Args:</w:t>
      </w:r>
    </w:p>
    <w:p w14:paraId="2BE486C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bullet_speed (float): the speed the bullet should be shot at</w:t>
      </w:r>
    </w:p>
    <w:p w14:paraId="7913A98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025C92F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.game.bullets.add(</w:t>
      </w:r>
      <w:r w:rsidRPr="0024319A">
        <w:rPr>
          <w:rFonts w:ascii="Menlo" w:eastAsia="Times New Roman" w:hAnsi="Menlo" w:cs="Menlo"/>
          <w:color w:val="538135" w:themeColor="accent6" w:themeShade="BF"/>
          <w:kern w:val="0"/>
          <w:sz w:val="18"/>
          <w:szCs w:val="18"/>
          <w:u w:val="single"/>
          <w:lang w:eastAsia="en-GB" w:bidi="ar-SA"/>
        </w:rPr>
        <w:t>Bullet</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.rect.x + 10,</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.rect.y + 16),</w:t>
      </w:r>
    </w:p>
    <w:p w14:paraId="347DDFD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.aim_direction.x * </w:t>
      </w:r>
      <w:r w:rsidRPr="0024319A">
        <w:rPr>
          <w:rFonts w:ascii="Menlo" w:eastAsia="Times New Roman" w:hAnsi="Menlo" w:cs="Menlo"/>
          <w:i/>
          <w:iCs/>
          <w:color w:val="538135" w:themeColor="accent6" w:themeShade="BF"/>
          <w:kern w:val="0"/>
          <w:sz w:val="18"/>
          <w:szCs w:val="18"/>
          <w:lang w:eastAsia="en-GB" w:bidi="ar-SA"/>
        </w:rPr>
        <w:t>bullet_speed</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.aim_direction.y * </w:t>
      </w:r>
      <w:r w:rsidRPr="0024319A">
        <w:rPr>
          <w:rFonts w:ascii="Menlo" w:eastAsia="Times New Roman" w:hAnsi="Menlo" w:cs="Menlo"/>
          <w:i/>
          <w:iCs/>
          <w:color w:val="538135" w:themeColor="accent6" w:themeShade="BF"/>
          <w:kern w:val="0"/>
          <w:sz w:val="18"/>
          <w:szCs w:val="18"/>
          <w:lang w:eastAsia="en-GB" w:bidi="ar-SA"/>
        </w:rPr>
        <w:t>bullet_speed</w:t>
      </w:r>
      <w:r w:rsidRPr="0024319A">
        <w:rPr>
          <w:rFonts w:ascii="Menlo" w:eastAsia="Times New Roman" w:hAnsi="Menlo" w:cs="Menlo"/>
          <w:color w:val="538135" w:themeColor="accent6" w:themeShade="BF"/>
          <w:kern w:val="0"/>
          <w:sz w:val="18"/>
          <w:szCs w:val="18"/>
          <w:lang w:eastAsia="en-GB" w:bidi="ar-SA"/>
        </w:rPr>
        <w:t>)))</w:t>
      </w:r>
    </w:p>
    <w:p w14:paraId="5C0064F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62D406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pick_up(</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weapon</w:t>
      </w:r>
      <w:r w:rsidRPr="0024319A">
        <w:rPr>
          <w:rFonts w:ascii="Menlo" w:eastAsia="Times New Roman" w:hAnsi="Menlo" w:cs="Menlo"/>
          <w:color w:val="538135" w:themeColor="accent6" w:themeShade="BF"/>
          <w:kern w:val="0"/>
          <w:sz w:val="18"/>
          <w:szCs w:val="18"/>
          <w:lang w:eastAsia="en-GB" w:bidi="ar-SA"/>
        </w:rPr>
        <w:t>):</w:t>
      </w:r>
    </w:p>
    <w:p w14:paraId="610B800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lastRenderedPageBreak/>
        <w:t xml:space="preserve">        """picks up a weapon and adds it to the weapons group and sets the players holding variable to the weapon</w:t>
      </w:r>
    </w:p>
    <w:p w14:paraId="113AC47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168FC6C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Args:</w:t>
      </w:r>
    </w:p>
    <w:p w14:paraId="24C86C1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weapon (object): a wepon object</w:t>
      </w:r>
    </w:p>
    <w:p w14:paraId="37E7C55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18A4E4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.holding = </w:t>
      </w:r>
      <w:r w:rsidRPr="0024319A">
        <w:rPr>
          <w:rFonts w:ascii="Menlo" w:eastAsia="Times New Roman" w:hAnsi="Menlo" w:cs="Menlo"/>
          <w:i/>
          <w:iCs/>
          <w:color w:val="538135" w:themeColor="accent6" w:themeShade="BF"/>
          <w:kern w:val="0"/>
          <w:sz w:val="18"/>
          <w:szCs w:val="18"/>
          <w:lang w:eastAsia="en-GB" w:bidi="ar-SA"/>
        </w:rPr>
        <w:t>weapon</w:t>
      </w:r>
    </w:p>
    <w:p w14:paraId="41EAECE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.game.weapons.add(</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w:t>
      </w:r>
    </w:p>
    <w:p w14:paraId="6C8F9A0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C151A9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do_damage(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damage_amount</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color w:val="538135" w:themeColor="accent6" w:themeShade="BF"/>
          <w:kern w:val="0"/>
          <w:sz w:val="18"/>
          <w:szCs w:val="18"/>
          <w:u w:val="single"/>
          <w:lang w:eastAsia="en-GB" w:bidi="ar-SA"/>
        </w:rPr>
        <w:t>int</w:t>
      </w:r>
      <w:r w:rsidRPr="0024319A">
        <w:rPr>
          <w:rFonts w:ascii="Menlo" w:eastAsia="Times New Roman" w:hAnsi="Menlo" w:cs="Menlo"/>
          <w:color w:val="538135" w:themeColor="accent6" w:themeShade="BF"/>
          <w:kern w:val="0"/>
          <w:sz w:val="18"/>
          <w:szCs w:val="18"/>
          <w:lang w:eastAsia="en-GB" w:bidi="ar-SA"/>
        </w:rPr>
        <w:t>):</w:t>
      </w:r>
    </w:p>
    <w:p w14:paraId="30AB070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"""does damage to the player</w:t>
      </w:r>
    </w:p>
    <w:p w14:paraId="2C39530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E3362A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Args:</w:t>
      </w:r>
    </w:p>
    <w:p w14:paraId="045C671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damage_amount (int): the amount of damage to do to the player</w:t>
      </w:r>
    </w:p>
    <w:p w14:paraId="67EC206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68A3954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.health -= </w:t>
      </w:r>
      <w:r w:rsidRPr="0024319A">
        <w:rPr>
          <w:rFonts w:ascii="Menlo" w:eastAsia="Times New Roman" w:hAnsi="Menlo" w:cs="Menlo"/>
          <w:i/>
          <w:iCs/>
          <w:color w:val="538135" w:themeColor="accent6" w:themeShade="BF"/>
          <w:kern w:val="0"/>
          <w:sz w:val="18"/>
          <w:szCs w:val="18"/>
          <w:lang w:eastAsia="en-GB" w:bidi="ar-SA"/>
        </w:rPr>
        <w:t>damage_amount</w:t>
      </w:r>
    </w:p>
    <w:p w14:paraId="66A20B9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71A4BC4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find_direction_facing(</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57D7269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"""deprecated</w:t>
      </w:r>
    </w:p>
    <w:p w14:paraId="73F0370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617B44D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&gt; 0: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.facing_left = True</w:t>
      </w:r>
    </w:p>
    <w:p w14:paraId="510D6C9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.facing_left = False</w:t>
      </w:r>
    </w:p>
    <w:p w14:paraId="0B0B86F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4458EB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do_animation_logic(</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0B80EC4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"""determines which animation to play</w:t>
      </w:r>
    </w:p>
    <w:p w14:paraId="6BF54BE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3C6E2DF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abs(</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)&gt; 0.5: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.update_frame(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.run_image_list, 3)</w:t>
      </w:r>
    </w:p>
    <w:p w14:paraId="69E6548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abs(self.velocity.x )&gt; 4: self.update_frame(self.run_image_list, 2)</w:t>
      </w:r>
    </w:p>
    <w:p w14:paraId="44461CF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0D2A3C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.update_frame(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.idle_image_list)</w:t>
      </w:r>
    </w:p>
    <w:p w14:paraId="3BE1AD8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BCC1D7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40943CB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update_frame(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frames</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speed</w:t>
      </w:r>
      <w:r w:rsidRPr="0024319A">
        <w:rPr>
          <w:rFonts w:ascii="Menlo" w:eastAsia="Times New Roman" w:hAnsi="Menlo" w:cs="Menlo"/>
          <w:color w:val="538135" w:themeColor="accent6" w:themeShade="BF"/>
          <w:kern w:val="0"/>
          <w:sz w:val="18"/>
          <w:szCs w:val="18"/>
          <w:lang w:eastAsia="en-GB" w:bidi="ar-SA"/>
        </w:rPr>
        <w:t xml:space="preserve"> = 2):</w:t>
      </w:r>
    </w:p>
    <w:p w14:paraId="11EB3A4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"""changes the image/frame of the player to be the next frame in the animation</w:t>
      </w:r>
    </w:p>
    <w:p w14:paraId="0827E6A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7DC7555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Args:</w:t>
      </w:r>
    </w:p>
    <w:p w14:paraId="6323282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frames (list): list of images to be used in the animation</w:t>
      </w:r>
    </w:p>
    <w:p w14:paraId="56C7555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speed (int, optional): rate of animation. Defaults to 2.</w:t>
      </w:r>
    </w:p>
    <w:p w14:paraId="38213B1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6DE5282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.game_frame_counter += 1</w:t>
      </w:r>
    </w:p>
    <w:p w14:paraId="0B41C2C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74DADE2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.game_frame_counter % </w:t>
      </w:r>
      <w:r w:rsidRPr="0024319A">
        <w:rPr>
          <w:rFonts w:ascii="Menlo" w:eastAsia="Times New Roman" w:hAnsi="Menlo" w:cs="Menlo"/>
          <w:i/>
          <w:iCs/>
          <w:color w:val="538135" w:themeColor="accent6" w:themeShade="BF"/>
          <w:kern w:val="0"/>
          <w:sz w:val="18"/>
          <w:szCs w:val="18"/>
          <w:lang w:eastAsia="en-GB" w:bidi="ar-SA"/>
        </w:rPr>
        <w:t>speed</w:t>
      </w:r>
      <w:r w:rsidRPr="0024319A">
        <w:rPr>
          <w:rFonts w:ascii="Menlo" w:eastAsia="Times New Roman" w:hAnsi="Menlo" w:cs="Menlo"/>
          <w:color w:val="538135" w:themeColor="accent6" w:themeShade="BF"/>
          <w:kern w:val="0"/>
          <w:sz w:val="18"/>
          <w:szCs w:val="18"/>
          <w:lang w:eastAsia="en-GB" w:bidi="ar-SA"/>
        </w:rPr>
        <w:t xml:space="preserve"> == 0:</w:t>
      </w:r>
    </w:p>
    <w:p w14:paraId="0B897A6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.character_frame_counter += 1</w:t>
      </w:r>
    </w:p>
    <w:p w14:paraId="34297B3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.image = </w:t>
      </w:r>
      <w:r w:rsidRPr="0024319A">
        <w:rPr>
          <w:rFonts w:ascii="Menlo" w:eastAsia="Times New Roman" w:hAnsi="Menlo" w:cs="Menlo"/>
          <w:i/>
          <w:iCs/>
          <w:color w:val="538135" w:themeColor="accent6" w:themeShade="BF"/>
          <w:kern w:val="0"/>
          <w:sz w:val="18"/>
          <w:szCs w:val="18"/>
          <w:lang w:eastAsia="en-GB" w:bidi="ar-SA"/>
        </w:rPr>
        <w:t>frames</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int</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.facing_left)][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.character_frame_counter % len(</w:t>
      </w:r>
      <w:r w:rsidRPr="0024319A">
        <w:rPr>
          <w:rFonts w:ascii="Menlo" w:eastAsia="Times New Roman" w:hAnsi="Menlo" w:cs="Menlo"/>
          <w:i/>
          <w:iCs/>
          <w:color w:val="538135" w:themeColor="accent6" w:themeShade="BF"/>
          <w:kern w:val="0"/>
          <w:sz w:val="18"/>
          <w:szCs w:val="18"/>
          <w:lang w:eastAsia="en-GB" w:bidi="ar-SA"/>
        </w:rPr>
        <w:t>frames</w:t>
      </w:r>
      <w:r w:rsidRPr="0024319A">
        <w:rPr>
          <w:rFonts w:ascii="Menlo" w:eastAsia="Times New Roman" w:hAnsi="Menlo" w:cs="Menlo"/>
          <w:color w:val="538135" w:themeColor="accent6" w:themeShade="BF"/>
          <w:kern w:val="0"/>
          <w:sz w:val="18"/>
          <w:szCs w:val="18"/>
          <w:lang w:eastAsia="en-GB" w:bidi="ar-SA"/>
        </w:rPr>
        <w:t>[0])]</w:t>
      </w:r>
    </w:p>
    <w:p w14:paraId="3667BC0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temp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.rect.bottomleft </w:t>
      </w:r>
    </w:p>
    <w:p w14:paraId="44A4247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#self.rect = self.image.get_rect(bottomleft = temp)</w:t>
      </w:r>
    </w:p>
    <w:p w14:paraId="6818BD1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81B8BA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73C94D2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load_sprites(</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path</w:t>
      </w:r>
      <w:r w:rsidRPr="0024319A">
        <w:rPr>
          <w:rFonts w:ascii="Menlo" w:eastAsia="Times New Roman" w:hAnsi="Menlo" w:cs="Menlo"/>
          <w:color w:val="538135" w:themeColor="accent6" w:themeShade="BF"/>
          <w:kern w:val="0"/>
          <w:sz w:val="18"/>
          <w:szCs w:val="18"/>
          <w:lang w:eastAsia="en-GB" w:bidi="ar-SA"/>
        </w:rPr>
        <w:t>):</w:t>
      </w:r>
    </w:p>
    <w:p w14:paraId="0CA18F9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"""loads creates a list of images and a list of the flipped images when given the location of the folder</w:t>
      </w:r>
    </w:p>
    <w:p w14:paraId="2D0E2CC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13D9C75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lastRenderedPageBreak/>
        <w:t xml:space="preserve">        Args:</w:t>
      </w:r>
    </w:p>
    <w:p w14:paraId="24C0E25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path (string): path of folder to extract images from</w:t>
      </w:r>
    </w:p>
    <w:p w14:paraId="16B7207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A65ED7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Returns:</w:t>
      </w:r>
    </w:p>
    <w:p w14:paraId="0353E5D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_type_: _description_</w:t>
      </w:r>
    </w:p>
    <w:p w14:paraId="44A458D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6FF2239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frames_right = []</w:t>
      </w:r>
    </w:p>
    <w:p w14:paraId="374CAB7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frames_left = []</w:t>
      </w:r>
    </w:p>
    <w:p w14:paraId="135A592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with </w:t>
      </w:r>
      <w:r w:rsidRPr="0024319A">
        <w:rPr>
          <w:rFonts w:ascii="Menlo" w:eastAsia="Times New Roman" w:hAnsi="Menlo" w:cs="Menlo"/>
          <w:color w:val="538135" w:themeColor="accent6" w:themeShade="BF"/>
          <w:kern w:val="0"/>
          <w:sz w:val="18"/>
          <w:szCs w:val="18"/>
          <w:u w:val="single"/>
          <w:lang w:eastAsia="en-GB" w:bidi="ar-SA"/>
        </w:rPr>
        <w:t>os</w:t>
      </w:r>
      <w:r w:rsidRPr="0024319A">
        <w:rPr>
          <w:rFonts w:ascii="Menlo" w:eastAsia="Times New Roman" w:hAnsi="Menlo" w:cs="Menlo"/>
          <w:color w:val="538135" w:themeColor="accent6" w:themeShade="BF"/>
          <w:kern w:val="0"/>
          <w:sz w:val="18"/>
          <w:szCs w:val="18"/>
          <w:lang w:eastAsia="en-GB" w:bidi="ar-SA"/>
        </w:rPr>
        <w:t>.scandir(</w:t>
      </w:r>
      <w:r w:rsidRPr="0024319A">
        <w:rPr>
          <w:rFonts w:ascii="Menlo" w:eastAsia="Times New Roman" w:hAnsi="Menlo" w:cs="Menlo"/>
          <w:i/>
          <w:iCs/>
          <w:color w:val="538135" w:themeColor="accent6" w:themeShade="BF"/>
          <w:kern w:val="0"/>
          <w:sz w:val="18"/>
          <w:szCs w:val="18"/>
          <w:lang w:eastAsia="en-GB" w:bidi="ar-SA"/>
        </w:rPr>
        <w:t>path</w:t>
      </w:r>
      <w:r w:rsidRPr="0024319A">
        <w:rPr>
          <w:rFonts w:ascii="Menlo" w:eastAsia="Times New Roman" w:hAnsi="Menlo" w:cs="Menlo"/>
          <w:color w:val="538135" w:themeColor="accent6" w:themeShade="BF"/>
          <w:kern w:val="0"/>
          <w:sz w:val="18"/>
          <w:szCs w:val="18"/>
          <w:lang w:eastAsia="en-GB" w:bidi="ar-SA"/>
        </w:rPr>
        <w:t>) as entries:</w:t>
      </w:r>
    </w:p>
    <w:p w14:paraId="0C1C23F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for entry in sorted(entries, </w:t>
      </w:r>
      <w:r w:rsidRPr="0024319A">
        <w:rPr>
          <w:rFonts w:ascii="Menlo" w:eastAsia="Times New Roman" w:hAnsi="Menlo" w:cs="Menlo"/>
          <w:i/>
          <w:iCs/>
          <w:color w:val="538135" w:themeColor="accent6" w:themeShade="BF"/>
          <w:kern w:val="0"/>
          <w:sz w:val="18"/>
          <w:szCs w:val="18"/>
          <w:lang w:eastAsia="en-GB" w:bidi="ar-SA"/>
        </w:rPr>
        <w:t>key</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i/>
          <w:iCs/>
          <w:color w:val="538135" w:themeColor="accent6" w:themeShade="BF"/>
          <w:kern w:val="0"/>
          <w:sz w:val="18"/>
          <w:szCs w:val="18"/>
          <w:lang w:eastAsia="en-GB" w:bidi="ar-SA"/>
        </w:rPr>
        <w:t>lambda</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entry</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entry</w:t>
      </w:r>
      <w:r w:rsidRPr="0024319A">
        <w:rPr>
          <w:rFonts w:ascii="Menlo" w:eastAsia="Times New Roman" w:hAnsi="Menlo" w:cs="Menlo"/>
          <w:color w:val="538135" w:themeColor="accent6" w:themeShade="BF"/>
          <w:kern w:val="0"/>
          <w:sz w:val="18"/>
          <w:szCs w:val="18"/>
          <w:lang w:eastAsia="en-GB" w:bidi="ar-SA"/>
        </w:rPr>
        <w:t>.name):</w:t>
      </w:r>
    </w:p>
    <w:p w14:paraId="2E9C5D9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temp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transform</w:t>
      </w:r>
      <w:r w:rsidRPr="0024319A">
        <w:rPr>
          <w:rFonts w:ascii="Menlo" w:eastAsia="Times New Roman" w:hAnsi="Menlo" w:cs="Menlo"/>
          <w:color w:val="538135" w:themeColor="accent6" w:themeShade="BF"/>
          <w:kern w:val="0"/>
          <w:sz w:val="18"/>
          <w:szCs w:val="18"/>
          <w:lang w:eastAsia="en-GB" w:bidi="ar-SA"/>
        </w:rPr>
        <w:t>.scale_by(</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image</w:t>
      </w:r>
      <w:r w:rsidRPr="0024319A">
        <w:rPr>
          <w:rFonts w:ascii="Menlo" w:eastAsia="Times New Roman" w:hAnsi="Menlo" w:cs="Menlo"/>
          <w:color w:val="538135" w:themeColor="accent6" w:themeShade="BF"/>
          <w:kern w:val="0"/>
          <w:sz w:val="18"/>
          <w:szCs w:val="18"/>
          <w:lang w:eastAsia="en-GB" w:bidi="ar-SA"/>
        </w:rPr>
        <w:t>.load(entry), 1.5)</w:t>
      </w:r>
    </w:p>
    <w:p w14:paraId="3FBE95A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frames_right.append(temp)</w:t>
      </w:r>
    </w:p>
    <w:p w14:paraId="0D7F61C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frames_left.append(</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transform</w:t>
      </w:r>
      <w:r w:rsidRPr="0024319A">
        <w:rPr>
          <w:rFonts w:ascii="Menlo" w:eastAsia="Times New Roman" w:hAnsi="Menlo" w:cs="Menlo"/>
          <w:color w:val="538135" w:themeColor="accent6" w:themeShade="BF"/>
          <w:kern w:val="0"/>
          <w:sz w:val="18"/>
          <w:szCs w:val="18"/>
          <w:lang w:eastAsia="en-GB" w:bidi="ar-SA"/>
        </w:rPr>
        <w:t>.flip(temp, True, False))</w:t>
      </w:r>
    </w:p>
    <w:p w14:paraId="6AD63D9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return (frames_left, frames_right)</w:t>
      </w:r>
    </w:p>
    <w:p w14:paraId="3806D70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7974E2E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assign_image_arrays(</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1432190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"""assigns the idle and run image arrays</w:t>
      </w:r>
    </w:p>
    <w:p w14:paraId="60F607B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992D4D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.idle_image_list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.load_sprites("assets/player/character_idle")</w:t>
      </w:r>
    </w:p>
    <w:p w14:paraId="70FC226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.run_image_list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.load_sprites("assets/player/character_run")</w:t>
      </w:r>
    </w:p>
    <w:p w14:paraId="13BFE11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432C1BB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move(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position</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w:t>
      </w:r>
    </w:p>
    <w:p w14:paraId="0E30BAF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"""moves the player to a specified position and sets their movement variables to 0</w:t>
      </w:r>
    </w:p>
    <w:p w14:paraId="7E823E8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65A5608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Args:</w:t>
      </w:r>
    </w:p>
    <w:p w14:paraId="1474668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position (pygame.Vector2): position to move the player to</w:t>
      </w:r>
    </w:p>
    <w:p w14:paraId="508DC97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6A77C40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(0,0)</w:t>
      </w:r>
    </w:p>
    <w:p w14:paraId="0FA952C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.acceleration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(0,0)</w:t>
      </w:r>
    </w:p>
    <w:p w14:paraId="32AB6E60" w14:textId="4F8901F5" w:rsidR="006F1C55" w:rsidRPr="00312476"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.rect.topleft = </w:t>
      </w:r>
      <w:r w:rsidRPr="0024319A">
        <w:rPr>
          <w:rFonts w:ascii="Menlo" w:eastAsia="Times New Roman" w:hAnsi="Menlo" w:cs="Menlo"/>
          <w:i/>
          <w:iCs/>
          <w:color w:val="538135" w:themeColor="accent6" w:themeShade="BF"/>
          <w:kern w:val="0"/>
          <w:sz w:val="18"/>
          <w:szCs w:val="18"/>
          <w:lang w:eastAsia="en-GB" w:bidi="ar-SA"/>
        </w:rPr>
        <w:t>position</w:t>
      </w:r>
    </w:p>
    <w:p w14:paraId="1D7513BE" w14:textId="0FE8CF43" w:rsidR="000C7FF9" w:rsidRPr="00312476" w:rsidRDefault="000C7FF9" w:rsidP="00312476">
      <w:pPr>
        <w:pStyle w:val="Heading2"/>
      </w:pPr>
      <w:bookmarkStart w:id="146" w:name="_Toc160434285"/>
      <w:r w:rsidRPr="00312476">
        <w:t>level.py</w:t>
      </w:r>
      <w:bookmarkEnd w:id="146"/>
    </w:p>
    <w:p w14:paraId="51C0B0C7"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dependencies</w:t>
      </w:r>
      <w:r w:rsidRPr="000C7FF9">
        <w:rPr>
          <w:rFonts w:ascii="Menlo" w:eastAsia="Times New Roman" w:hAnsi="Menlo" w:cs="Menlo"/>
          <w:color w:val="538135" w:themeColor="accent6" w:themeShade="BF"/>
          <w:kern w:val="0"/>
          <w:sz w:val="18"/>
          <w:szCs w:val="18"/>
          <w:lang w:eastAsia="en-GB" w:bidi="ar-SA"/>
        </w:rPr>
        <w:t xml:space="preserve"> import *</w:t>
      </w:r>
    </w:p>
    <w:p w14:paraId="684AA50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12AAA6A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Level</w:t>
      </w:r>
      <w:r w:rsidRPr="000C7FF9">
        <w:rPr>
          <w:rFonts w:ascii="Menlo" w:eastAsia="Times New Roman" w:hAnsi="Menlo" w:cs="Menlo"/>
          <w:color w:val="538135" w:themeColor="accent6" w:themeShade="BF"/>
          <w:kern w:val="0"/>
          <w:sz w:val="18"/>
          <w:szCs w:val="18"/>
          <w:lang w:eastAsia="en-GB" w:bidi="ar-SA"/>
        </w:rPr>
        <w:t>():</w:t>
      </w:r>
    </w:p>
    <w:p w14:paraId="37C7768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"""structure for holding all of the sprites in a level</w:t>
      </w:r>
    </w:p>
    <w:p w14:paraId="7A1C206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2413915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-&gt; None:</w:t>
      </w:r>
    </w:p>
    <w:p w14:paraId="1DBC928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.tiles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Group</w:t>
      </w:r>
      <w:r w:rsidRPr="000C7FF9">
        <w:rPr>
          <w:rFonts w:ascii="Menlo" w:eastAsia="Times New Roman" w:hAnsi="Menlo" w:cs="Menlo"/>
          <w:color w:val="538135" w:themeColor="accent6" w:themeShade="BF"/>
          <w:kern w:val="0"/>
          <w:sz w:val="18"/>
          <w:szCs w:val="18"/>
          <w:lang w:eastAsia="en-GB" w:bidi="ar-SA"/>
        </w:rPr>
        <w:t>()</w:t>
      </w:r>
    </w:p>
    <w:p w14:paraId="664CF9B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.gun_spawners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Group</w:t>
      </w:r>
      <w:r w:rsidRPr="000C7FF9">
        <w:rPr>
          <w:rFonts w:ascii="Menlo" w:eastAsia="Times New Roman" w:hAnsi="Menlo" w:cs="Menlo"/>
          <w:color w:val="538135" w:themeColor="accent6" w:themeShade="BF"/>
          <w:kern w:val="0"/>
          <w:sz w:val="18"/>
          <w:szCs w:val="18"/>
          <w:lang w:eastAsia="en-GB" w:bidi="ar-SA"/>
        </w:rPr>
        <w:t>()</w:t>
      </w:r>
    </w:p>
    <w:p w14:paraId="3213AFD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.player_spawners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Group</w:t>
      </w:r>
      <w:r w:rsidRPr="000C7FF9">
        <w:rPr>
          <w:rFonts w:ascii="Menlo" w:eastAsia="Times New Roman" w:hAnsi="Menlo" w:cs="Menlo"/>
          <w:color w:val="538135" w:themeColor="accent6" w:themeShade="BF"/>
          <w:kern w:val="0"/>
          <w:sz w:val="18"/>
          <w:szCs w:val="18"/>
          <w:lang w:eastAsia="en-GB" w:bidi="ar-SA"/>
        </w:rPr>
        <w:t>()</w:t>
      </w:r>
    </w:p>
    <w:p w14:paraId="384D1828" w14:textId="77777777" w:rsidR="000C7FF9" w:rsidRPr="000C7FF9" w:rsidRDefault="000C7FF9" w:rsidP="00312476">
      <w:pPr>
        <w:widowControl/>
        <w:shd w:val="clear" w:color="auto" w:fill="D0CECE" w:themeFill="background2" w:themeFillShade="E6"/>
        <w:suppressAutoHyphens w:val="0"/>
        <w:autoSpaceDN/>
        <w:spacing w:after="240" w:line="270" w:lineRule="atLeast"/>
        <w:textAlignment w:val="auto"/>
        <w:rPr>
          <w:rFonts w:ascii="Menlo" w:eastAsia="Times New Roman" w:hAnsi="Menlo" w:cs="Menlo"/>
          <w:color w:val="538135" w:themeColor="accent6" w:themeShade="BF"/>
          <w:kern w:val="0"/>
          <w:sz w:val="18"/>
          <w:szCs w:val="18"/>
          <w:lang w:eastAsia="en-GB" w:bidi="ar-SA"/>
        </w:rPr>
      </w:pPr>
    </w:p>
    <w:p w14:paraId="21179F3D" w14:textId="1847F35F" w:rsidR="000C7FF9" w:rsidRPr="00312476" w:rsidRDefault="000C7FF9" w:rsidP="00312476">
      <w:pPr>
        <w:pStyle w:val="Heading2"/>
      </w:pPr>
      <w:bookmarkStart w:id="147" w:name="_Toc160434286"/>
      <w:r w:rsidRPr="00312476">
        <w:t>tile.py</w:t>
      </w:r>
      <w:bookmarkEnd w:id="147"/>
    </w:p>
    <w:p w14:paraId="7CC815A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dependencies</w:t>
      </w:r>
      <w:r w:rsidRPr="000C7FF9">
        <w:rPr>
          <w:rFonts w:ascii="Menlo" w:eastAsia="Times New Roman" w:hAnsi="Menlo" w:cs="Menlo"/>
          <w:color w:val="538135" w:themeColor="accent6" w:themeShade="BF"/>
          <w:kern w:val="0"/>
          <w:sz w:val="18"/>
          <w:szCs w:val="18"/>
          <w:lang w:eastAsia="en-GB" w:bidi="ar-SA"/>
        </w:rPr>
        <w:t xml:space="preserve"> import *</w:t>
      </w:r>
    </w:p>
    <w:p w14:paraId="22F2CF4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5805BD9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Tile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p>
    <w:p w14:paraId="6F462C0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"""structure for holding all of the variables of a tile</w:t>
      </w:r>
    </w:p>
    <w:p w14:paraId="721500C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ACAED1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Args:</w:t>
      </w:r>
    </w:p>
    <w:p w14:paraId="45F56FE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pygame (_type_): _description_</w:t>
      </w:r>
    </w:p>
    <w:p w14:paraId="73D1E83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lastRenderedPageBreak/>
        <w:t xml:space="preserve">    """</w:t>
      </w:r>
    </w:p>
    <w:p w14:paraId="56C7AD19"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size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int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collision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bool</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asset_path</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str</w:t>
      </w:r>
      <w:r w:rsidRPr="000C7FF9">
        <w:rPr>
          <w:rFonts w:ascii="Menlo" w:eastAsia="Times New Roman" w:hAnsi="Menlo" w:cs="Menlo"/>
          <w:color w:val="538135" w:themeColor="accent6" w:themeShade="BF"/>
          <w:kern w:val="0"/>
          <w:sz w:val="18"/>
          <w:szCs w:val="18"/>
          <w:lang w:eastAsia="en-GB" w:bidi="ar-SA"/>
        </w:rPr>
        <w:t>) -&gt; None:</w:t>
      </w:r>
    </w:p>
    <w:p w14:paraId="45488DCB"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().__init__()</w:t>
      </w:r>
    </w:p>
    <w:p w14:paraId="0B748C4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.image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image</w:t>
      </w:r>
      <w:r w:rsidRPr="000C7FF9">
        <w:rPr>
          <w:rFonts w:ascii="Menlo" w:eastAsia="Times New Roman" w:hAnsi="Menlo" w:cs="Menlo"/>
          <w:color w:val="538135" w:themeColor="accent6" w:themeShade="BF"/>
          <w:kern w:val="0"/>
          <w:sz w:val="18"/>
          <w:szCs w:val="18"/>
          <w:lang w:eastAsia="en-GB" w:bidi="ar-SA"/>
        </w:rPr>
        <w:t>.load(</w:t>
      </w:r>
      <w:r w:rsidRPr="000C7FF9">
        <w:rPr>
          <w:rFonts w:ascii="Menlo" w:eastAsia="Times New Roman" w:hAnsi="Menlo" w:cs="Menlo"/>
          <w:color w:val="538135" w:themeColor="accent6" w:themeShade="BF"/>
          <w:kern w:val="0"/>
          <w:sz w:val="18"/>
          <w:szCs w:val="18"/>
          <w:u w:val="single"/>
          <w:lang w:eastAsia="en-GB" w:bidi="ar-SA"/>
        </w:rPr>
        <w:t>os</w:t>
      </w:r>
      <w:r w:rsidRPr="000C7FF9">
        <w:rPr>
          <w:rFonts w:ascii="Menlo" w:eastAsia="Times New Roman" w:hAnsi="Menlo" w:cs="Menlo"/>
          <w:color w:val="538135" w:themeColor="accent6" w:themeShade="BF"/>
          <w:kern w:val="0"/>
          <w:sz w:val="18"/>
          <w:szCs w:val="18"/>
          <w:lang w:eastAsia="en-GB" w:bidi="ar-SA"/>
        </w:rPr>
        <w:t xml:space="preserve">.path.abspath("assets/tile/" + </w:t>
      </w:r>
      <w:r w:rsidRPr="000C7FF9">
        <w:rPr>
          <w:rFonts w:ascii="Menlo" w:eastAsia="Times New Roman" w:hAnsi="Menlo" w:cs="Menlo"/>
          <w:i/>
          <w:iCs/>
          <w:color w:val="538135" w:themeColor="accent6" w:themeShade="BF"/>
          <w:kern w:val="0"/>
          <w:sz w:val="18"/>
          <w:szCs w:val="18"/>
          <w:lang w:eastAsia="en-GB" w:bidi="ar-SA"/>
        </w:rPr>
        <w:t>asset_path</w:t>
      </w:r>
      <w:r w:rsidRPr="000C7FF9">
        <w:rPr>
          <w:rFonts w:ascii="Menlo" w:eastAsia="Times New Roman" w:hAnsi="Menlo" w:cs="Menlo"/>
          <w:color w:val="538135" w:themeColor="accent6" w:themeShade="BF"/>
          <w:kern w:val="0"/>
          <w:sz w:val="18"/>
          <w:szCs w:val="18"/>
          <w:lang w:eastAsia="en-GB" w:bidi="ar-SA"/>
        </w:rPr>
        <w:t>))</w:t>
      </w:r>
    </w:p>
    <w:p w14:paraId="11371A8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#self.image = pygame.Surface((size, size))</w:t>
      </w:r>
    </w:p>
    <w:p w14:paraId="0A0060A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#tile_image = pygame.image.load(os.path.abspath("assets/tile/" + asset_path))</w:t>
      </w:r>
    </w:p>
    <w:p w14:paraId="4B8839A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#self.image.blit(tile_image, (0,0))</w:t>
      </w:r>
    </w:p>
    <w:p w14:paraId="4417F5A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 =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.image.get_rect(</w:t>
      </w:r>
      <w:r w:rsidRPr="000C7FF9">
        <w:rPr>
          <w:rFonts w:ascii="Menlo" w:eastAsia="Times New Roman" w:hAnsi="Menlo" w:cs="Menlo"/>
          <w:i/>
          <w:iCs/>
          <w:color w:val="538135" w:themeColor="accent6" w:themeShade="BF"/>
          <w:kern w:val="0"/>
          <w:sz w:val="18"/>
          <w:szCs w:val="18"/>
          <w:lang w:eastAsia="en-GB" w:bidi="ar-SA"/>
        </w:rPr>
        <w:t>topleft</w:t>
      </w:r>
      <w:r w:rsidRPr="000C7FF9">
        <w:rPr>
          <w:rFonts w:ascii="Menlo" w:eastAsia="Times New Roman" w:hAnsi="Menlo" w:cs="Menlo"/>
          <w:color w:val="538135" w:themeColor="accent6" w:themeShade="BF"/>
          <w:kern w:val="0"/>
          <w:sz w:val="18"/>
          <w:szCs w:val="18"/>
          <w:lang w:eastAsia="en-GB" w:bidi="ar-SA"/>
        </w:rPr>
        <w:t xml:space="preserve"> =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p>
    <w:p w14:paraId="663921C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.collision = </w:t>
      </w:r>
      <w:r w:rsidRPr="000C7FF9">
        <w:rPr>
          <w:rFonts w:ascii="Menlo" w:eastAsia="Times New Roman" w:hAnsi="Menlo" w:cs="Menlo"/>
          <w:i/>
          <w:iCs/>
          <w:color w:val="538135" w:themeColor="accent6" w:themeShade="BF"/>
          <w:kern w:val="0"/>
          <w:sz w:val="18"/>
          <w:szCs w:val="18"/>
          <w:lang w:eastAsia="en-GB" w:bidi="ar-SA"/>
        </w:rPr>
        <w:t>collision</w:t>
      </w:r>
    </w:p>
    <w:p w14:paraId="38D0A129"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.health = 5</w:t>
      </w:r>
    </w:p>
    <w:p w14:paraId="36C376A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03AB35C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damage(</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damage_amount</w:t>
      </w:r>
      <w:r w:rsidRPr="000C7FF9">
        <w:rPr>
          <w:rFonts w:ascii="Menlo" w:eastAsia="Times New Roman" w:hAnsi="Menlo" w:cs="Menlo"/>
          <w:color w:val="538135" w:themeColor="accent6" w:themeShade="BF"/>
          <w:kern w:val="0"/>
          <w:sz w:val="18"/>
          <w:szCs w:val="18"/>
          <w:lang w:eastAsia="en-GB" w:bidi="ar-SA"/>
        </w:rPr>
        <w:t>):</w:t>
      </w:r>
    </w:p>
    <w:p w14:paraId="5A3A5EEB"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.health -= </w:t>
      </w:r>
      <w:r w:rsidRPr="000C7FF9">
        <w:rPr>
          <w:rFonts w:ascii="Menlo" w:eastAsia="Times New Roman" w:hAnsi="Menlo" w:cs="Menlo"/>
          <w:i/>
          <w:iCs/>
          <w:color w:val="538135" w:themeColor="accent6" w:themeShade="BF"/>
          <w:kern w:val="0"/>
          <w:sz w:val="18"/>
          <w:szCs w:val="18"/>
          <w:lang w:eastAsia="en-GB" w:bidi="ar-SA"/>
        </w:rPr>
        <w:t>damage_amount</w:t>
      </w:r>
    </w:p>
    <w:p w14:paraId="0C58387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if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.health &lt;= 0:</w:t>
      </w:r>
    </w:p>
    <w:p w14:paraId="2F7BC218"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.kill()</w:t>
      </w:r>
    </w:p>
    <w:p w14:paraId="39D1CC6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6FA51638" w14:textId="42857A09" w:rsidR="000C7FF9" w:rsidRPr="00312476" w:rsidRDefault="000C7FF9" w:rsidP="00312476">
      <w:pPr>
        <w:pStyle w:val="Heading2"/>
      </w:pPr>
      <w:bookmarkStart w:id="148" w:name="_Toc160434287"/>
      <w:r w:rsidRPr="00312476">
        <w:t>spawners.py</w:t>
      </w:r>
      <w:bookmarkEnd w:id="148"/>
    </w:p>
    <w:p w14:paraId="68FBEC7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tile</w:t>
      </w:r>
      <w:r w:rsidRPr="000C7FF9">
        <w:rPr>
          <w:rFonts w:ascii="Menlo" w:eastAsia="Times New Roman" w:hAnsi="Menlo" w:cs="Menlo"/>
          <w:color w:val="538135" w:themeColor="accent6" w:themeShade="BF"/>
          <w:kern w:val="0"/>
          <w:sz w:val="18"/>
          <w:szCs w:val="18"/>
          <w:lang w:eastAsia="en-GB" w:bidi="ar-SA"/>
        </w:rPr>
        <w:t xml:space="preserve"> import </w:t>
      </w:r>
      <w:r w:rsidRPr="000C7FF9">
        <w:rPr>
          <w:rFonts w:ascii="Menlo" w:eastAsia="Times New Roman" w:hAnsi="Menlo" w:cs="Menlo"/>
          <w:color w:val="538135" w:themeColor="accent6" w:themeShade="BF"/>
          <w:kern w:val="0"/>
          <w:sz w:val="18"/>
          <w:szCs w:val="18"/>
          <w:u w:val="single"/>
          <w:lang w:eastAsia="en-GB" w:bidi="ar-SA"/>
        </w:rPr>
        <w:t>Tile</w:t>
      </w:r>
    </w:p>
    <w:p w14:paraId="23AC8EF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dependencies</w:t>
      </w:r>
      <w:r w:rsidRPr="000C7FF9">
        <w:rPr>
          <w:rFonts w:ascii="Menlo" w:eastAsia="Times New Roman" w:hAnsi="Menlo" w:cs="Menlo"/>
          <w:color w:val="538135" w:themeColor="accent6" w:themeShade="BF"/>
          <w:kern w:val="0"/>
          <w:sz w:val="18"/>
          <w:szCs w:val="18"/>
          <w:lang w:eastAsia="en-GB" w:bidi="ar-SA"/>
        </w:rPr>
        <w:t xml:space="preserve"> import *</w:t>
      </w:r>
    </w:p>
    <w:p w14:paraId="2DF66B5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weapons</w:t>
      </w:r>
      <w:r w:rsidRPr="000C7FF9">
        <w:rPr>
          <w:rFonts w:ascii="Menlo" w:eastAsia="Times New Roman" w:hAnsi="Menlo" w:cs="Menlo"/>
          <w:color w:val="538135" w:themeColor="accent6" w:themeShade="BF"/>
          <w:kern w:val="0"/>
          <w:sz w:val="18"/>
          <w:szCs w:val="18"/>
          <w:lang w:eastAsia="en-GB" w:bidi="ar-SA"/>
        </w:rPr>
        <w:t xml:space="preserve"> import *</w:t>
      </w:r>
    </w:p>
    <w:p w14:paraId="61816E07"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3D66F8E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Gun_Spawner</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Tile</w:t>
      </w:r>
      <w:r w:rsidRPr="000C7FF9">
        <w:rPr>
          <w:rFonts w:ascii="Menlo" w:eastAsia="Times New Roman" w:hAnsi="Menlo" w:cs="Menlo"/>
          <w:color w:val="538135" w:themeColor="accent6" w:themeShade="BF"/>
          <w:kern w:val="0"/>
          <w:sz w:val="18"/>
          <w:szCs w:val="18"/>
          <w:lang w:eastAsia="en-GB" w:bidi="ar-SA"/>
        </w:rPr>
        <w:t>):</w:t>
      </w:r>
    </w:p>
    <w:p w14:paraId="32689C0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"""structure for holding all of the variables of a gun_spawner</w:t>
      </w:r>
    </w:p>
    <w:p w14:paraId="72358829"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AB576C6"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Args:</w:t>
      </w:r>
    </w:p>
    <w:p w14:paraId="6E9A305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Tile (_type_): _description_</w:t>
      </w:r>
    </w:p>
    <w:p w14:paraId="2C3E66F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7100928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size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int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collision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bool</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asset_path</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str</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object</w:t>
      </w:r>
      <w:r w:rsidRPr="000C7FF9">
        <w:rPr>
          <w:rFonts w:ascii="Menlo" w:eastAsia="Times New Roman" w:hAnsi="Menlo" w:cs="Menlo"/>
          <w:color w:val="538135" w:themeColor="accent6" w:themeShade="BF"/>
          <w:kern w:val="0"/>
          <w:sz w:val="18"/>
          <w:szCs w:val="18"/>
          <w:lang w:eastAsia="en-GB" w:bidi="ar-SA"/>
        </w:rPr>
        <w:t>) -&gt; None:</w:t>
      </w:r>
    </w:p>
    <w:p w14:paraId="3E032B5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().__init__(</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size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collision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asset_path</w:t>
      </w:r>
      <w:r w:rsidRPr="000C7FF9">
        <w:rPr>
          <w:rFonts w:ascii="Menlo" w:eastAsia="Times New Roman" w:hAnsi="Menlo" w:cs="Menlo"/>
          <w:color w:val="538135" w:themeColor="accent6" w:themeShade="BF"/>
          <w:kern w:val="0"/>
          <w:sz w:val="18"/>
          <w:szCs w:val="18"/>
          <w:lang w:eastAsia="en-GB" w:bidi="ar-SA"/>
        </w:rPr>
        <w:t>)</w:t>
      </w:r>
    </w:p>
    <w:p w14:paraId="1AA2E68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.time_of_last_spawn = 0</w:t>
      </w:r>
    </w:p>
    <w:p w14:paraId="7673744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.game = </w:t>
      </w:r>
      <w:r w:rsidRPr="000C7FF9">
        <w:rPr>
          <w:rFonts w:ascii="Menlo" w:eastAsia="Times New Roman" w:hAnsi="Menlo" w:cs="Menlo"/>
          <w:i/>
          <w:iCs/>
          <w:color w:val="538135" w:themeColor="accent6" w:themeShade="BF"/>
          <w:kern w:val="0"/>
          <w:sz w:val="18"/>
          <w:szCs w:val="18"/>
          <w:lang w:eastAsia="en-GB" w:bidi="ar-SA"/>
        </w:rPr>
        <w:t>game</w:t>
      </w:r>
    </w:p>
    <w:p w14:paraId="4641C04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637B66C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update(</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w:t>
      </w:r>
    </w:p>
    <w:p w14:paraId="1023809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if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time</w:t>
      </w:r>
      <w:r w:rsidRPr="000C7FF9">
        <w:rPr>
          <w:rFonts w:ascii="Menlo" w:eastAsia="Times New Roman" w:hAnsi="Menlo" w:cs="Menlo"/>
          <w:color w:val="538135" w:themeColor="accent6" w:themeShade="BF"/>
          <w:kern w:val="0"/>
          <w:sz w:val="18"/>
          <w:szCs w:val="18"/>
          <w:lang w:eastAsia="en-GB" w:bidi="ar-SA"/>
        </w:rPr>
        <w:t xml:space="preserve">.get_ticks() -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.time_of_last_spawn &gt;= 10_000 and len(</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.game.weapons) &lt; WEAPON_CAP_AMOUNT:</w:t>
      </w:r>
    </w:p>
    <w:p w14:paraId="3D0A057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.spawn_gun()</w:t>
      </w:r>
    </w:p>
    <w:p w14:paraId="447F83F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6AF5576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spawn_gun(</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w:t>
      </w:r>
    </w:p>
    <w:p w14:paraId="612682E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.game.weapons.add(</w:t>
      </w:r>
      <w:r w:rsidRPr="000C7FF9">
        <w:rPr>
          <w:rFonts w:ascii="Menlo" w:eastAsia="Times New Roman" w:hAnsi="Menlo" w:cs="Menlo"/>
          <w:color w:val="538135" w:themeColor="accent6" w:themeShade="BF"/>
          <w:kern w:val="0"/>
          <w:sz w:val="18"/>
          <w:szCs w:val="18"/>
          <w:u w:val="single"/>
          <w:lang w:eastAsia="en-GB" w:bidi="ar-SA"/>
        </w:rPr>
        <w:t>Ak47</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Vector2</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.rect.x,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.rect.y)))</w:t>
      </w:r>
    </w:p>
    <w:p w14:paraId="1D7991A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.time_of_last_spawn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time</w:t>
      </w:r>
      <w:r w:rsidRPr="000C7FF9">
        <w:rPr>
          <w:rFonts w:ascii="Menlo" w:eastAsia="Times New Roman" w:hAnsi="Menlo" w:cs="Menlo"/>
          <w:color w:val="538135" w:themeColor="accent6" w:themeShade="BF"/>
          <w:kern w:val="0"/>
          <w:sz w:val="18"/>
          <w:szCs w:val="18"/>
          <w:lang w:eastAsia="en-GB" w:bidi="ar-SA"/>
        </w:rPr>
        <w:t>.get_ticks()</w:t>
      </w:r>
    </w:p>
    <w:p w14:paraId="5BD52EB9" w14:textId="77777777" w:rsidR="000C7FF9" w:rsidRPr="000C7FF9" w:rsidRDefault="000C7FF9" w:rsidP="00312476">
      <w:pPr>
        <w:widowControl/>
        <w:shd w:val="clear" w:color="auto" w:fill="D0CECE" w:themeFill="background2" w:themeFillShade="E6"/>
        <w:suppressAutoHyphens w:val="0"/>
        <w:autoSpaceDN/>
        <w:spacing w:after="240" w:line="270" w:lineRule="atLeast"/>
        <w:textAlignment w:val="auto"/>
        <w:rPr>
          <w:rFonts w:ascii="Menlo" w:eastAsia="Times New Roman" w:hAnsi="Menlo" w:cs="Menlo"/>
          <w:color w:val="538135" w:themeColor="accent6" w:themeShade="BF"/>
          <w:kern w:val="0"/>
          <w:sz w:val="18"/>
          <w:szCs w:val="18"/>
          <w:lang w:eastAsia="en-GB" w:bidi="ar-SA"/>
        </w:rPr>
      </w:pPr>
    </w:p>
    <w:p w14:paraId="1C6E498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Player_Spawner</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Tile</w:t>
      </w:r>
      <w:r w:rsidRPr="000C7FF9">
        <w:rPr>
          <w:rFonts w:ascii="Menlo" w:eastAsia="Times New Roman" w:hAnsi="Menlo" w:cs="Menlo"/>
          <w:color w:val="538135" w:themeColor="accent6" w:themeShade="BF"/>
          <w:kern w:val="0"/>
          <w:sz w:val="18"/>
          <w:szCs w:val="18"/>
          <w:lang w:eastAsia="en-GB" w:bidi="ar-SA"/>
        </w:rPr>
        <w:t>):</w:t>
      </w:r>
    </w:p>
    <w:p w14:paraId="4E06624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"""structure for holding all of the variables of a player spawner</w:t>
      </w:r>
    </w:p>
    <w:p w14:paraId="65F43EA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6613EA0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Args:</w:t>
      </w:r>
    </w:p>
    <w:p w14:paraId="2506D1B6"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Tile (_type_): _description_</w:t>
      </w:r>
    </w:p>
    <w:p w14:paraId="11A7F68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73AA6B57"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size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int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collision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bool</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asset_path</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str</w:t>
      </w:r>
      <w:r w:rsidRPr="000C7FF9">
        <w:rPr>
          <w:rFonts w:ascii="Menlo" w:eastAsia="Times New Roman" w:hAnsi="Menlo" w:cs="Menlo"/>
          <w:color w:val="538135" w:themeColor="accent6" w:themeShade="BF"/>
          <w:kern w:val="0"/>
          <w:sz w:val="18"/>
          <w:szCs w:val="18"/>
          <w:lang w:eastAsia="en-GB" w:bidi="ar-SA"/>
        </w:rPr>
        <w:t>) -&gt; None:</w:t>
      </w:r>
    </w:p>
    <w:p w14:paraId="6BE4ECE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().__init__(</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size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collision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asset_path</w:t>
      </w:r>
      <w:r w:rsidRPr="000C7FF9">
        <w:rPr>
          <w:rFonts w:ascii="Menlo" w:eastAsia="Times New Roman" w:hAnsi="Menlo" w:cs="Menlo"/>
          <w:color w:val="538135" w:themeColor="accent6" w:themeShade="BF"/>
          <w:kern w:val="0"/>
          <w:sz w:val="18"/>
          <w:szCs w:val="18"/>
          <w:lang w:eastAsia="en-GB" w:bidi="ar-SA"/>
        </w:rPr>
        <w:t>)</w:t>
      </w:r>
    </w:p>
    <w:p w14:paraId="486237E8"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.used = False</w:t>
      </w:r>
    </w:p>
    <w:p w14:paraId="7B07AA3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lastRenderedPageBreak/>
        <w:t xml:space="preserve">        </w:t>
      </w:r>
    </w:p>
    <w:p w14:paraId="6AE87E7A" w14:textId="3E280852" w:rsidR="000C7FF9" w:rsidRPr="00312476" w:rsidRDefault="000C7FF9" w:rsidP="00312476">
      <w:pPr>
        <w:pStyle w:val="Heading2"/>
      </w:pPr>
      <w:bookmarkStart w:id="149" w:name="_Toc160434288"/>
      <w:r w:rsidRPr="00312476">
        <w:t>bullet.py</w:t>
      </w:r>
      <w:bookmarkEnd w:id="149"/>
    </w:p>
    <w:p w14:paraId="7774F806"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dependencies</w:t>
      </w:r>
      <w:r w:rsidRPr="000C7FF9">
        <w:rPr>
          <w:rFonts w:ascii="Menlo" w:eastAsia="Times New Roman" w:hAnsi="Menlo" w:cs="Menlo"/>
          <w:color w:val="538135" w:themeColor="accent6" w:themeShade="BF"/>
          <w:kern w:val="0"/>
          <w:sz w:val="18"/>
          <w:szCs w:val="18"/>
          <w:lang w:eastAsia="en-GB" w:bidi="ar-SA"/>
        </w:rPr>
        <w:t xml:space="preserve"> import *</w:t>
      </w:r>
    </w:p>
    <w:p w14:paraId="5D5C07A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E9F375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Bullet</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p>
    <w:p w14:paraId="2D19CC22"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tuple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velocity</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tuple</w:t>
      </w:r>
      <w:r w:rsidRPr="000C7FF9">
        <w:rPr>
          <w:rFonts w:ascii="Menlo" w:eastAsia="Times New Roman" w:hAnsi="Menlo" w:cs="Menlo"/>
          <w:color w:val="538135" w:themeColor="accent6" w:themeShade="BF"/>
          <w:kern w:val="0"/>
          <w:sz w:val="18"/>
          <w:szCs w:val="18"/>
          <w:lang w:eastAsia="en-GB" w:bidi="ar-SA"/>
        </w:rPr>
        <w:t>) -&gt; None:</w:t>
      </w:r>
    </w:p>
    <w:p w14:paraId="51B9068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().__init__()</w:t>
      </w:r>
    </w:p>
    <w:p w14:paraId="423D0CA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.image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surface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Surface</w:t>
      </w:r>
      <w:r w:rsidRPr="000C7FF9">
        <w:rPr>
          <w:rFonts w:ascii="Menlo" w:eastAsia="Times New Roman" w:hAnsi="Menlo" w:cs="Menlo"/>
          <w:color w:val="538135" w:themeColor="accent6" w:themeShade="BF"/>
          <w:kern w:val="0"/>
          <w:sz w:val="18"/>
          <w:szCs w:val="18"/>
          <w:lang w:eastAsia="en-GB" w:bidi="ar-SA"/>
        </w:rPr>
        <w:t>((6,6))</w:t>
      </w:r>
    </w:p>
    <w:p w14:paraId="3B1BAD8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.image.fill((255, 187, 92))</w:t>
      </w:r>
    </w:p>
    <w:p w14:paraId="2FDBD5E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 =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.image.get_rect(</w:t>
      </w:r>
      <w:r w:rsidRPr="000C7FF9">
        <w:rPr>
          <w:rFonts w:ascii="Menlo" w:eastAsia="Times New Roman" w:hAnsi="Menlo" w:cs="Menlo"/>
          <w:i/>
          <w:iCs/>
          <w:color w:val="538135" w:themeColor="accent6" w:themeShade="BF"/>
          <w:kern w:val="0"/>
          <w:sz w:val="18"/>
          <w:szCs w:val="18"/>
          <w:lang w:eastAsia="en-GB" w:bidi="ar-SA"/>
        </w:rPr>
        <w:t>topleft</w:t>
      </w:r>
      <w:r w:rsidRPr="000C7FF9">
        <w:rPr>
          <w:rFonts w:ascii="Menlo" w:eastAsia="Times New Roman" w:hAnsi="Menlo" w:cs="Menlo"/>
          <w:color w:val="538135" w:themeColor="accent6" w:themeShade="BF"/>
          <w:kern w:val="0"/>
          <w:sz w:val="18"/>
          <w:szCs w:val="18"/>
          <w:lang w:eastAsia="en-GB" w:bidi="ar-SA"/>
        </w:rPr>
        <w:t xml:space="preserve"> =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p>
    <w:p w14:paraId="1FA8CC1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.velocity = </w:t>
      </w:r>
      <w:r w:rsidRPr="000C7FF9">
        <w:rPr>
          <w:rFonts w:ascii="Menlo" w:eastAsia="Times New Roman" w:hAnsi="Menlo" w:cs="Menlo"/>
          <w:i/>
          <w:iCs/>
          <w:color w:val="538135" w:themeColor="accent6" w:themeShade="BF"/>
          <w:kern w:val="0"/>
          <w:sz w:val="18"/>
          <w:szCs w:val="18"/>
          <w:lang w:eastAsia="en-GB" w:bidi="ar-SA"/>
        </w:rPr>
        <w:t>velocity</w:t>
      </w:r>
    </w:p>
    <w:p w14:paraId="29A96BE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.lifetime = 10000</w:t>
      </w:r>
    </w:p>
    <w:p w14:paraId="639DAB46"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.birth_time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time</w:t>
      </w:r>
      <w:r w:rsidRPr="000C7FF9">
        <w:rPr>
          <w:rFonts w:ascii="Menlo" w:eastAsia="Times New Roman" w:hAnsi="Menlo" w:cs="Menlo"/>
          <w:color w:val="538135" w:themeColor="accent6" w:themeShade="BF"/>
          <w:kern w:val="0"/>
          <w:sz w:val="18"/>
          <w:szCs w:val="18"/>
          <w:lang w:eastAsia="en-GB" w:bidi="ar-SA"/>
        </w:rPr>
        <w:t>.get_ticks()</w:t>
      </w:r>
    </w:p>
    <w:p w14:paraId="32C0904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06B79D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update(</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w:t>
      </w:r>
    </w:p>
    <w:p w14:paraId="562EE21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"""updates the position of the bullet and kills it if it has been alive for too long</w:t>
      </w:r>
    </w:p>
    <w:p w14:paraId="5FA5294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5E2E8D12"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.rect.x +=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.velocity[0]</w:t>
      </w:r>
    </w:p>
    <w:p w14:paraId="3AE6CF6B"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.rect.y +=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.velocity[1]</w:t>
      </w:r>
    </w:p>
    <w:p w14:paraId="43B01A9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55F89062"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current_time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time</w:t>
      </w:r>
      <w:r w:rsidRPr="000C7FF9">
        <w:rPr>
          <w:rFonts w:ascii="Menlo" w:eastAsia="Times New Roman" w:hAnsi="Menlo" w:cs="Menlo"/>
          <w:color w:val="538135" w:themeColor="accent6" w:themeShade="BF"/>
          <w:kern w:val="0"/>
          <w:sz w:val="18"/>
          <w:szCs w:val="18"/>
          <w:lang w:eastAsia="en-GB" w:bidi="ar-SA"/>
        </w:rPr>
        <w:t>.get_ticks()</w:t>
      </w:r>
    </w:p>
    <w:p w14:paraId="3BC7D9A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if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.birth_time - current_time &gt;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.lifetime: # kills the bullet after 10 seconds which decreases lag</w:t>
      </w:r>
    </w:p>
    <w:p w14:paraId="7CF6355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.kill()                                     </w:t>
      </w:r>
    </w:p>
    <w:p w14:paraId="0C68F146"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016495F3" w14:textId="0743CFD6" w:rsidR="000C7FF9" w:rsidRPr="00312476"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15999DA9" w14:textId="73D84104" w:rsidR="000C7FF9" w:rsidRPr="00312476" w:rsidRDefault="000C7FF9" w:rsidP="00312476">
      <w:pPr>
        <w:pStyle w:val="Heading2"/>
      </w:pPr>
      <w:bookmarkStart w:id="150" w:name="_Toc160434289"/>
      <w:r w:rsidRPr="00312476">
        <w:t>weapon.py</w:t>
      </w:r>
      <w:bookmarkEnd w:id="150"/>
    </w:p>
    <w:p w14:paraId="6158EF58"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constants</w:t>
      </w:r>
      <w:r w:rsidRPr="000C7FF9">
        <w:rPr>
          <w:rFonts w:ascii="Menlo" w:eastAsia="Times New Roman" w:hAnsi="Menlo" w:cs="Menlo"/>
          <w:color w:val="538135" w:themeColor="accent6" w:themeShade="BF"/>
          <w:kern w:val="0"/>
          <w:sz w:val="18"/>
          <w:szCs w:val="18"/>
          <w:lang w:eastAsia="en-GB" w:bidi="ar-SA"/>
        </w:rPr>
        <w:t xml:space="preserve"> import *</w:t>
      </w:r>
    </w:p>
    <w:p w14:paraId="2BE2F56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dependencies</w:t>
      </w:r>
      <w:r w:rsidRPr="000C7FF9">
        <w:rPr>
          <w:rFonts w:ascii="Menlo" w:eastAsia="Times New Roman" w:hAnsi="Menlo" w:cs="Menlo"/>
          <w:color w:val="538135" w:themeColor="accent6" w:themeShade="BF"/>
          <w:kern w:val="0"/>
          <w:sz w:val="18"/>
          <w:szCs w:val="18"/>
          <w:lang w:eastAsia="en-GB" w:bidi="ar-SA"/>
        </w:rPr>
        <w:t xml:space="preserve"> import *</w:t>
      </w:r>
    </w:p>
    <w:p w14:paraId="3CEC987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5BA16A8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Weapon</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p>
    <w:p w14:paraId="5A810626"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"""structure for holding all of the variables of a weapon</w:t>
      </w:r>
    </w:p>
    <w:p w14:paraId="22D5CDB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7F421DF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Args:</w:t>
      </w:r>
    </w:p>
    <w:p w14:paraId="2683FB2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pygame (_type_): _description_</w:t>
      </w:r>
    </w:p>
    <w:p w14:paraId="3045BA3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7E06982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name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str</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shoot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bool</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ammo</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int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firerate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float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asset_path</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str</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bullet_speed</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int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Vector2</w:t>
      </w:r>
      <w:r w:rsidRPr="000C7FF9">
        <w:rPr>
          <w:rFonts w:ascii="Menlo" w:eastAsia="Times New Roman" w:hAnsi="Menlo" w:cs="Menlo"/>
          <w:color w:val="538135" w:themeColor="accent6" w:themeShade="BF"/>
          <w:kern w:val="0"/>
          <w:sz w:val="18"/>
          <w:szCs w:val="18"/>
          <w:lang w:eastAsia="en-GB" w:bidi="ar-SA"/>
        </w:rPr>
        <w:t>) -&gt; None:</w:t>
      </w:r>
    </w:p>
    <w:p w14:paraId="5E08739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().__init__()</w:t>
      </w:r>
    </w:p>
    <w:p w14:paraId="0546B309"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 OFFSET_OF_GUN_FROM_PLAYER</w:t>
      </w:r>
    </w:p>
    <w:p w14:paraId="044F119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.asset_path = </w:t>
      </w:r>
      <w:r w:rsidRPr="000C7FF9">
        <w:rPr>
          <w:rFonts w:ascii="Menlo" w:eastAsia="Times New Roman" w:hAnsi="Menlo" w:cs="Menlo"/>
          <w:i/>
          <w:iCs/>
          <w:color w:val="538135" w:themeColor="accent6" w:themeShade="BF"/>
          <w:kern w:val="0"/>
          <w:sz w:val="18"/>
          <w:szCs w:val="18"/>
          <w:lang w:eastAsia="en-GB" w:bidi="ar-SA"/>
        </w:rPr>
        <w:t>asset_path</w:t>
      </w:r>
    </w:p>
    <w:p w14:paraId="6861FBC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.name = </w:t>
      </w:r>
      <w:r w:rsidRPr="000C7FF9">
        <w:rPr>
          <w:rFonts w:ascii="Menlo" w:eastAsia="Times New Roman" w:hAnsi="Menlo" w:cs="Menlo"/>
          <w:i/>
          <w:iCs/>
          <w:color w:val="538135" w:themeColor="accent6" w:themeShade="BF"/>
          <w:kern w:val="0"/>
          <w:sz w:val="18"/>
          <w:szCs w:val="18"/>
          <w:lang w:eastAsia="en-GB" w:bidi="ar-SA"/>
        </w:rPr>
        <w:t>name</w:t>
      </w:r>
    </w:p>
    <w:p w14:paraId="1206120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.shoot = </w:t>
      </w:r>
      <w:r w:rsidRPr="000C7FF9">
        <w:rPr>
          <w:rFonts w:ascii="Menlo" w:eastAsia="Times New Roman" w:hAnsi="Menlo" w:cs="Menlo"/>
          <w:i/>
          <w:iCs/>
          <w:color w:val="538135" w:themeColor="accent6" w:themeShade="BF"/>
          <w:kern w:val="0"/>
          <w:sz w:val="18"/>
          <w:szCs w:val="18"/>
          <w:lang w:eastAsia="en-GB" w:bidi="ar-SA"/>
        </w:rPr>
        <w:t>shoot</w:t>
      </w:r>
      <w:r w:rsidRPr="000C7FF9">
        <w:rPr>
          <w:rFonts w:ascii="Menlo" w:eastAsia="Times New Roman" w:hAnsi="Menlo" w:cs="Menlo"/>
          <w:color w:val="538135" w:themeColor="accent6" w:themeShade="BF"/>
          <w:kern w:val="0"/>
          <w:sz w:val="18"/>
          <w:szCs w:val="18"/>
          <w:lang w:eastAsia="en-GB" w:bidi="ar-SA"/>
        </w:rPr>
        <w:t xml:space="preserve"> #does the weapon shoot</w:t>
      </w:r>
    </w:p>
    <w:p w14:paraId="0DEDC07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.ammo_in_weapon = </w:t>
      </w:r>
      <w:r w:rsidRPr="000C7FF9">
        <w:rPr>
          <w:rFonts w:ascii="Menlo" w:eastAsia="Times New Roman" w:hAnsi="Menlo" w:cs="Menlo"/>
          <w:i/>
          <w:iCs/>
          <w:color w:val="538135" w:themeColor="accent6" w:themeShade="BF"/>
          <w:kern w:val="0"/>
          <w:sz w:val="18"/>
          <w:szCs w:val="18"/>
          <w:lang w:eastAsia="en-GB" w:bidi="ar-SA"/>
        </w:rPr>
        <w:t>ammo</w:t>
      </w:r>
      <w:r w:rsidRPr="000C7FF9">
        <w:rPr>
          <w:rFonts w:ascii="Menlo" w:eastAsia="Times New Roman" w:hAnsi="Menlo" w:cs="Menlo"/>
          <w:color w:val="538135" w:themeColor="accent6" w:themeShade="BF"/>
          <w:kern w:val="0"/>
          <w:sz w:val="18"/>
          <w:szCs w:val="18"/>
          <w:lang w:eastAsia="en-GB" w:bidi="ar-SA"/>
        </w:rPr>
        <w:t xml:space="preserve"> #ammount of ammo left in the weapon</w:t>
      </w:r>
    </w:p>
    <w:p w14:paraId="74FCE0E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.firerate = </w:t>
      </w:r>
      <w:r w:rsidRPr="000C7FF9">
        <w:rPr>
          <w:rFonts w:ascii="Menlo" w:eastAsia="Times New Roman" w:hAnsi="Menlo" w:cs="Menlo"/>
          <w:i/>
          <w:iCs/>
          <w:color w:val="538135" w:themeColor="accent6" w:themeShade="BF"/>
          <w:kern w:val="0"/>
          <w:sz w:val="18"/>
          <w:szCs w:val="18"/>
          <w:lang w:eastAsia="en-GB" w:bidi="ar-SA"/>
        </w:rPr>
        <w:t>firerate</w:t>
      </w:r>
    </w:p>
    <w:p w14:paraId="244DEC8B"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.bullet_speed = </w:t>
      </w:r>
      <w:r w:rsidRPr="000C7FF9">
        <w:rPr>
          <w:rFonts w:ascii="Menlo" w:eastAsia="Times New Roman" w:hAnsi="Menlo" w:cs="Menlo"/>
          <w:i/>
          <w:iCs/>
          <w:color w:val="538135" w:themeColor="accent6" w:themeShade="BF"/>
          <w:kern w:val="0"/>
          <w:sz w:val="18"/>
          <w:szCs w:val="18"/>
          <w:lang w:eastAsia="en-GB" w:bidi="ar-SA"/>
        </w:rPr>
        <w:t>bullet_speed</w:t>
      </w:r>
    </w:p>
    <w:p w14:paraId="5C78617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.image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image</w:t>
      </w:r>
      <w:r w:rsidRPr="000C7FF9">
        <w:rPr>
          <w:rFonts w:ascii="Menlo" w:eastAsia="Times New Roman" w:hAnsi="Menlo" w:cs="Menlo"/>
          <w:color w:val="538135" w:themeColor="accent6" w:themeShade="BF"/>
          <w:kern w:val="0"/>
          <w:sz w:val="18"/>
          <w:szCs w:val="18"/>
          <w:lang w:eastAsia="en-GB" w:bidi="ar-SA"/>
        </w:rPr>
        <w:t>.load(</w:t>
      </w:r>
      <w:r w:rsidRPr="000C7FF9">
        <w:rPr>
          <w:rFonts w:ascii="Menlo" w:eastAsia="Times New Roman" w:hAnsi="Menlo" w:cs="Menlo"/>
          <w:color w:val="538135" w:themeColor="accent6" w:themeShade="BF"/>
          <w:kern w:val="0"/>
          <w:sz w:val="18"/>
          <w:szCs w:val="18"/>
          <w:u w:val="single"/>
          <w:lang w:eastAsia="en-GB" w:bidi="ar-SA"/>
        </w:rPr>
        <w:t>os</w:t>
      </w:r>
      <w:r w:rsidRPr="000C7FF9">
        <w:rPr>
          <w:rFonts w:ascii="Menlo" w:eastAsia="Times New Roman" w:hAnsi="Menlo" w:cs="Menlo"/>
          <w:color w:val="538135" w:themeColor="accent6" w:themeShade="BF"/>
          <w:kern w:val="0"/>
          <w:sz w:val="18"/>
          <w:szCs w:val="18"/>
          <w:lang w:eastAsia="en-GB" w:bidi="ar-SA"/>
        </w:rPr>
        <w:t xml:space="preserve">.path.abspath("assets/weapons/" +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.asset_path))</w:t>
      </w:r>
    </w:p>
    <w:p w14:paraId="1141062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 =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.image.get_rect(</w:t>
      </w:r>
      <w:r w:rsidRPr="000C7FF9">
        <w:rPr>
          <w:rFonts w:ascii="Menlo" w:eastAsia="Times New Roman" w:hAnsi="Menlo" w:cs="Menlo"/>
          <w:i/>
          <w:iCs/>
          <w:color w:val="538135" w:themeColor="accent6" w:themeShade="BF"/>
          <w:kern w:val="0"/>
          <w:sz w:val="18"/>
          <w:szCs w:val="18"/>
          <w:lang w:eastAsia="en-GB" w:bidi="ar-SA"/>
        </w:rPr>
        <w:t>topleft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p>
    <w:p w14:paraId="0696B94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lastRenderedPageBreak/>
        <w:t xml:space="preserve">    </w:t>
      </w:r>
    </w:p>
    <w:p w14:paraId="5F4F875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update(</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p>
    <w:p w14:paraId="0908735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 OFFSET_OF_GUN_FROM_PLAYER</w:t>
      </w:r>
    </w:p>
    <w:p w14:paraId="243EB7A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.rect.x =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.x</w:t>
      </w:r>
    </w:p>
    <w:p w14:paraId="1518B86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.rect.y =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.y</w:t>
      </w:r>
    </w:p>
    <w:p w14:paraId="0C8C7FB3" w14:textId="655BA131" w:rsidR="000C7FF9" w:rsidRPr="00312476"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5D59B87A" w14:textId="5606FE6E" w:rsidR="000C7FF9" w:rsidRPr="00312476" w:rsidRDefault="000C7FF9" w:rsidP="00312476">
      <w:pPr>
        <w:pStyle w:val="Heading2"/>
      </w:pPr>
      <w:bookmarkStart w:id="151" w:name="_Toc160434290"/>
      <w:r w:rsidRPr="00312476">
        <w:t>weapons.py</w:t>
      </w:r>
      <w:bookmarkEnd w:id="151"/>
    </w:p>
    <w:p w14:paraId="37537CA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constants</w:t>
      </w:r>
      <w:r w:rsidRPr="000C7FF9">
        <w:rPr>
          <w:rFonts w:ascii="Menlo" w:eastAsia="Times New Roman" w:hAnsi="Menlo" w:cs="Menlo"/>
          <w:color w:val="538135" w:themeColor="accent6" w:themeShade="BF"/>
          <w:kern w:val="0"/>
          <w:sz w:val="18"/>
          <w:szCs w:val="18"/>
          <w:lang w:eastAsia="en-GB" w:bidi="ar-SA"/>
        </w:rPr>
        <w:t xml:space="preserve"> import *</w:t>
      </w:r>
    </w:p>
    <w:p w14:paraId="18E2561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dependencies</w:t>
      </w:r>
      <w:r w:rsidRPr="000C7FF9">
        <w:rPr>
          <w:rFonts w:ascii="Menlo" w:eastAsia="Times New Roman" w:hAnsi="Menlo" w:cs="Menlo"/>
          <w:color w:val="538135" w:themeColor="accent6" w:themeShade="BF"/>
          <w:kern w:val="0"/>
          <w:sz w:val="18"/>
          <w:szCs w:val="18"/>
          <w:lang w:eastAsia="en-GB" w:bidi="ar-SA"/>
        </w:rPr>
        <w:t xml:space="preserve"> import *</w:t>
      </w:r>
    </w:p>
    <w:p w14:paraId="3E0D32A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weapon</w:t>
      </w:r>
      <w:r w:rsidRPr="000C7FF9">
        <w:rPr>
          <w:rFonts w:ascii="Menlo" w:eastAsia="Times New Roman" w:hAnsi="Menlo" w:cs="Menlo"/>
          <w:color w:val="538135" w:themeColor="accent6" w:themeShade="BF"/>
          <w:kern w:val="0"/>
          <w:sz w:val="18"/>
          <w:szCs w:val="18"/>
          <w:lang w:eastAsia="en-GB" w:bidi="ar-SA"/>
        </w:rPr>
        <w:t xml:space="preserve"> import </w:t>
      </w:r>
      <w:r w:rsidRPr="000C7FF9">
        <w:rPr>
          <w:rFonts w:ascii="Menlo" w:eastAsia="Times New Roman" w:hAnsi="Menlo" w:cs="Menlo"/>
          <w:color w:val="538135" w:themeColor="accent6" w:themeShade="BF"/>
          <w:kern w:val="0"/>
          <w:sz w:val="18"/>
          <w:szCs w:val="18"/>
          <w:u w:val="single"/>
          <w:lang w:eastAsia="en-GB" w:bidi="ar-SA"/>
        </w:rPr>
        <w:t>Weapon</w:t>
      </w:r>
    </w:p>
    <w:p w14:paraId="1B5E08E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0187D7D7"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#weapons</w:t>
      </w:r>
    </w:p>
    <w:p w14:paraId="537011B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Ak47</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Weapon</w:t>
      </w:r>
      <w:r w:rsidRPr="000C7FF9">
        <w:rPr>
          <w:rFonts w:ascii="Menlo" w:eastAsia="Times New Roman" w:hAnsi="Menlo" w:cs="Menlo"/>
          <w:color w:val="538135" w:themeColor="accent6" w:themeShade="BF"/>
          <w:kern w:val="0"/>
          <w:sz w:val="18"/>
          <w:szCs w:val="18"/>
          <w:lang w:eastAsia="en-GB" w:bidi="ar-SA"/>
        </w:rPr>
        <w:t>):</w:t>
      </w:r>
    </w:p>
    <w:p w14:paraId="0D65A089"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Vector2</w:t>
      </w:r>
      <w:r w:rsidRPr="000C7FF9">
        <w:rPr>
          <w:rFonts w:ascii="Menlo" w:eastAsia="Times New Roman" w:hAnsi="Menlo" w:cs="Menlo"/>
          <w:color w:val="538135" w:themeColor="accent6" w:themeShade="BF"/>
          <w:kern w:val="0"/>
          <w:sz w:val="18"/>
          <w:szCs w:val="18"/>
          <w:lang w:eastAsia="en-GB" w:bidi="ar-SA"/>
        </w:rPr>
        <w:t>) -&gt; None:</w:t>
      </w:r>
    </w:p>
    <w:p w14:paraId="0ECC660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 xml:space="preserve">().__init__("ak47", True, 30, 0.2, "ak47.png", 30,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p>
    <w:p w14:paraId="52733EE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A424499"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Smg</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Weapon</w:t>
      </w:r>
      <w:r w:rsidRPr="000C7FF9">
        <w:rPr>
          <w:rFonts w:ascii="Menlo" w:eastAsia="Times New Roman" w:hAnsi="Menlo" w:cs="Menlo"/>
          <w:color w:val="538135" w:themeColor="accent6" w:themeShade="BF"/>
          <w:kern w:val="0"/>
          <w:sz w:val="18"/>
          <w:szCs w:val="18"/>
          <w:lang w:eastAsia="en-GB" w:bidi="ar-SA"/>
        </w:rPr>
        <w:t>): #Needs assets</w:t>
      </w:r>
    </w:p>
    <w:p w14:paraId="4B4E5907"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-&gt; None:</w:t>
      </w:r>
    </w:p>
    <w:p w14:paraId="17BA4B4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 xml:space="preserve">().__init__("smg", True, 25, 0.07, None, 30,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p>
    <w:p w14:paraId="60E654DB"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7F5237A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Sword</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Weapon</w:t>
      </w:r>
      <w:r w:rsidRPr="000C7FF9">
        <w:rPr>
          <w:rFonts w:ascii="Menlo" w:eastAsia="Times New Roman" w:hAnsi="Menlo" w:cs="Menlo"/>
          <w:color w:val="538135" w:themeColor="accent6" w:themeShade="BF"/>
          <w:kern w:val="0"/>
          <w:sz w:val="18"/>
          <w:szCs w:val="18"/>
          <w:lang w:eastAsia="en-GB" w:bidi="ar-SA"/>
        </w:rPr>
        <w:t>): #Needs assets</w:t>
      </w:r>
    </w:p>
    <w:p w14:paraId="102D5F8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-&gt; None:</w:t>
      </w:r>
    </w:p>
    <w:p w14:paraId="37B591E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 xml:space="preserve">().__init__("sword", False, 0, 0, None, 0,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p>
    <w:p w14:paraId="2838B9B4" w14:textId="1610199D" w:rsidR="000C7FF9" w:rsidRPr="00312476" w:rsidRDefault="000C7FF9" w:rsidP="00312476">
      <w:pPr>
        <w:pStyle w:val="Heading2"/>
      </w:pPr>
      <w:bookmarkStart w:id="152" w:name="_Toc160434291"/>
      <w:r w:rsidRPr="00312476">
        <w:t>constants.py</w:t>
      </w:r>
      <w:bookmarkEnd w:id="152"/>
    </w:p>
    <w:p w14:paraId="216B39C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dependencies</w:t>
      </w:r>
      <w:r w:rsidRPr="000C7FF9">
        <w:rPr>
          <w:rFonts w:ascii="Menlo" w:eastAsia="Times New Roman" w:hAnsi="Menlo" w:cs="Menlo"/>
          <w:color w:val="538135" w:themeColor="accent6" w:themeShade="BF"/>
          <w:kern w:val="0"/>
          <w:sz w:val="18"/>
          <w:szCs w:val="18"/>
          <w:lang w:eastAsia="en-GB" w:bidi="ar-SA"/>
        </w:rPr>
        <w:t xml:space="preserve"> import *</w:t>
      </w:r>
    </w:p>
    <w:p w14:paraId="29954E48"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5FE8EDB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FRAMERATE = 60</w:t>
      </w:r>
    </w:p>
    <w:p w14:paraId="05F41286"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AIM_INDICATOR_DISTANCE_FROM_PLAYER = 50</w:t>
      </w:r>
    </w:p>
    <w:p w14:paraId="7F77430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OFFSET_OF_GUN_FROM_PLAYER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Vector2</w:t>
      </w:r>
      <w:r w:rsidRPr="000C7FF9">
        <w:rPr>
          <w:rFonts w:ascii="Menlo" w:eastAsia="Times New Roman" w:hAnsi="Menlo" w:cs="Menlo"/>
          <w:color w:val="538135" w:themeColor="accent6" w:themeShade="BF"/>
          <w:kern w:val="0"/>
          <w:sz w:val="18"/>
          <w:szCs w:val="18"/>
          <w:lang w:eastAsia="en-GB" w:bidi="ar-SA"/>
        </w:rPr>
        <w:t>(0,0)</w:t>
      </w:r>
    </w:p>
    <w:p w14:paraId="1D52F45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WEAPON_CAP_AMOUNT = 6</w:t>
      </w:r>
    </w:p>
    <w:p w14:paraId="1274085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WEAPON_SPAWN_RATE_IN_MILLIS = 10_000</w:t>
      </w:r>
    </w:p>
    <w:p w14:paraId="0871CD6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10E288D2"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PLAYER_ACCELERATION_RATE = 2</w:t>
      </w:r>
    </w:p>
    <w:p w14:paraId="5DA798E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PLAYER_FRICTION = -0.8</w:t>
      </w:r>
    </w:p>
    <w:p w14:paraId="01A2EEF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PLAYER_MAX_VELOCITY = 8</w:t>
      </w:r>
    </w:p>
    <w:p w14:paraId="62B5D038"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7401DC6B"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PLAYER_SPEED = 200</w:t>
      </w:r>
    </w:p>
    <w:p w14:paraId="6889FEFC" w14:textId="09D0DD81" w:rsidR="000C7FF9" w:rsidRPr="00312476" w:rsidRDefault="000C7FF9" w:rsidP="00312476">
      <w:pPr>
        <w:pStyle w:val="Heading2"/>
      </w:pPr>
      <w:bookmarkStart w:id="153" w:name="_Toc160434292"/>
      <w:r w:rsidRPr="00312476">
        <w:t>dependencies.py</w:t>
      </w:r>
      <w:bookmarkEnd w:id="153"/>
    </w:p>
    <w:p w14:paraId="6D719A6B"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import </w:t>
      </w:r>
      <w:r w:rsidRPr="000C7FF9">
        <w:rPr>
          <w:rFonts w:ascii="Menlo" w:eastAsia="Times New Roman" w:hAnsi="Menlo" w:cs="Menlo"/>
          <w:color w:val="538135" w:themeColor="accent6" w:themeShade="BF"/>
          <w:kern w:val="0"/>
          <w:sz w:val="18"/>
          <w:szCs w:val="18"/>
          <w:u w:val="single"/>
          <w:lang w:eastAsia="en-GB" w:bidi="ar-SA"/>
        </w:rPr>
        <w:t>pygame</w:t>
      </w:r>
    </w:p>
    <w:p w14:paraId="73AB3E1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import </w:t>
      </w:r>
      <w:r w:rsidRPr="000C7FF9">
        <w:rPr>
          <w:rFonts w:ascii="Menlo" w:eastAsia="Times New Roman" w:hAnsi="Menlo" w:cs="Menlo"/>
          <w:color w:val="538135" w:themeColor="accent6" w:themeShade="BF"/>
          <w:kern w:val="0"/>
          <w:sz w:val="18"/>
          <w:szCs w:val="18"/>
          <w:u w:val="single"/>
          <w:lang w:eastAsia="en-GB" w:bidi="ar-SA"/>
        </w:rPr>
        <w:t>os</w:t>
      </w:r>
    </w:p>
    <w:p w14:paraId="0B7AF08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import </w:t>
      </w:r>
      <w:r w:rsidRPr="000C7FF9">
        <w:rPr>
          <w:rFonts w:ascii="Menlo" w:eastAsia="Times New Roman" w:hAnsi="Menlo" w:cs="Menlo"/>
          <w:color w:val="538135" w:themeColor="accent6" w:themeShade="BF"/>
          <w:kern w:val="0"/>
          <w:sz w:val="18"/>
          <w:szCs w:val="18"/>
          <w:u w:val="single"/>
          <w:lang w:eastAsia="en-GB" w:bidi="ar-SA"/>
        </w:rPr>
        <w:t>math</w:t>
      </w:r>
    </w:p>
    <w:p w14:paraId="06690BB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import </w:t>
      </w:r>
      <w:r w:rsidRPr="000C7FF9">
        <w:rPr>
          <w:rFonts w:ascii="Menlo" w:eastAsia="Times New Roman" w:hAnsi="Menlo" w:cs="Menlo"/>
          <w:color w:val="538135" w:themeColor="accent6" w:themeShade="BF"/>
          <w:kern w:val="0"/>
          <w:sz w:val="18"/>
          <w:szCs w:val="18"/>
          <w:u w:val="single"/>
          <w:lang w:eastAsia="en-GB" w:bidi="ar-SA"/>
        </w:rPr>
        <w:t>random</w:t>
      </w:r>
    </w:p>
    <w:p w14:paraId="6E716C0A" w14:textId="77777777" w:rsidR="000C7FF9" w:rsidRDefault="000C7FF9" w:rsidP="004C5CAF">
      <w:pPr>
        <w:pStyle w:val="Heading1"/>
      </w:pPr>
    </w:p>
    <w:p w14:paraId="507581CA" w14:textId="357BEE4A" w:rsidR="004C5CAF" w:rsidRDefault="004C5CAF" w:rsidP="004C5CAF">
      <w:pPr>
        <w:pStyle w:val="Heading1"/>
      </w:pPr>
      <w:bookmarkStart w:id="154" w:name="_Toc160434293"/>
      <w:r>
        <w:t>Bibliography</w:t>
      </w:r>
      <w:bookmarkEnd w:id="154"/>
    </w:p>
    <w:p w14:paraId="101A142C" w14:textId="423A44FD" w:rsidR="002A2E87" w:rsidRDefault="002A2E87" w:rsidP="003D659F">
      <w:r>
        <w:t xml:space="preserve"> </w:t>
      </w:r>
    </w:p>
    <w:p w14:paraId="63E66C46" w14:textId="77777777" w:rsidR="002A2E87" w:rsidRDefault="002A2E87" w:rsidP="00B662C3"/>
    <w:p w14:paraId="6CC6CCBC" w14:textId="6BD4F5CB" w:rsidR="003A2CC4" w:rsidRPr="00B662C3" w:rsidRDefault="003A2CC4" w:rsidP="00B662C3">
      <w:r>
        <w:t xml:space="preserve"> </w:t>
      </w:r>
    </w:p>
    <w:sectPr w:rsidR="003A2CC4" w:rsidRPr="00B662C3">
      <w:headerReference w:type="default" r:id="rId97"/>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86B53B" w14:textId="77777777" w:rsidR="00070D4A" w:rsidRDefault="00070D4A">
      <w:r>
        <w:separator/>
      </w:r>
    </w:p>
  </w:endnote>
  <w:endnote w:type="continuationSeparator" w:id="0">
    <w:p w14:paraId="0A5CE166" w14:textId="77777777" w:rsidR="00070D4A" w:rsidRDefault="00070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Mangal">
    <w:panose1 w:val="02040503050203030202"/>
    <w:charset w:val="01"/>
    <w:family w:val="roman"/>
    <w:pitch w:val="variable"/>
    <w:sig w:usb0="0000A003" w:usb1="00000000" w:usb2="00000000" w:usb3="00000000" w:csb0="00000001" w:csb1="00000000"/>
  </w:font>
  <w:font w:name="Liberation Mono">
    <w:panose1 w:val="020B0604020202020204"/>
    <w:charset w:val="00"/>
    <w:family w:val="modern"/>
    <w:pitch w:val="fixed"/>
  </w:font>
  <w:font w:name="OpenSymbol">
    <w:panose1 w:val="020B0604020202020204"/>
    <w:charset w:val="02"/>
    <w:family w:val="auto"/>
    <w:pitch w:val="default"/>
  </w:font>
  <w:font w:name="Andale Mono">
    <w:panose1 w:val="020B0509000000000004"/>
    <w:charset w:val="00"/>
    <w:family w:val="modern"/>
    <w:pitch w:val="fixed"/>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D59DA" w14:textId="77777777" w:rsidR="00070D4A" w:rsidRDefault="00070D4A">
      <w:r>
        <w:separator/>
      </w:r>
    </w:p>
  </w:footnote>
  <w:footnote w:type="continuationSeparator" w:id="0">
    <w:p w14:paraId="628BB86B" w14:textId="77777777" w:rsidR="00070D4A" w:rsidRDefault="00070D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427BC" w14:textId="7CD9E74E" w:rsidR="006F38A3" w:rsidRDefault="006F38A3">
    <w:pPr>
      <w:pStyle w:val="Header"/>
    </w:pPr>
    <w:r>
      <w:t>Candidate No. : 2373</w:t>
    </w:r>
    <w:r>
      <w:tab/>
    </w:r>
    <w:r>
      <w:tab/>
      <w:t>Centre No. : 29085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6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1136399"/>
    <w:multiLevelType w:val="hybridMultilevel"/>
    <w:tmpl w:val="65608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9C4086"/>
    <w:multiLevelType w:val="hybridMultilevel"/>
    <w:tmpl w:val="0D8E6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BE4E56"/>
    <w:multiLevelType w:val="multilevel"/>
    <w:tmpl w:val="EB1AD53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8816C51"/>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1CD43270"/>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226361C5"/>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27727161"/>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2D47375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2FB43B4E"/>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32BA57E5"/>
    <w:multiLevelType w:val="multilevel"/>
    <w:tmpl w:val="5FC807A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339B76F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34CC30BB"/>
    <w:multiLevelType w:val="hybridMultilevel"/>
    <w:tmpl w:val="77F6B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7E2759"/>
    <w:multiLevelType w:val="hybridMultilevel"/>
    <w:tmpl w:val="2A56A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4A6E97"/>
    <w:multiLevelType w:val="multilevel"/>
    <w:tmpl w:val="ECA6382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46C12A00"/>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49F3306E"/>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4FCC1B30"/>
    <w:multiLevelType w:val="hybridMultilevel"/>
    <w:tmpl w:val="64B60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4D23F8E"/>
    <w:multiLevelType w:val="multilevel"/>
    <w:tmpl w:val="BC2EAB26"/>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618C711F"/>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658B427E"/>
    <w:multiLevelType w:val="hybridMultilevel"/>
    <w:tmpl w:val="44748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C65FD2"/>
    <w:multiLevelType w:val="multilevel"/>
    <w:tmpl w:val="B07C0EFC"/>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798C3AAC"/>
    <w:multiLevelType w:val="multilevel"/>
    <w:tmpl w:val="52DC5396"/>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7A5F6B36"/>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7DE9246C"/>
    <w:multiLevelType w:val="hybridMultilevel"/>
    <w:tmpl w:val="5FF6E1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93782276">
    <w:abstractNumId w:val="3"/>
  </w:num>
  <w:num w:numId="2" w16cid:durableId="185947437">
    <w:abstractNumId w:val="21"/>
  </w:num>
  <w:num w:numId="3" w16cid:durableId="934704357">
    <w:abstractNumId w:val="10"/>
  </w:num>
  <w:num w:numId="4" w16cid:durableId="1003822470">
    <w:abstractNumId w:val="18"/>
  </w:num>
  <w:num w:numId="5" w16cid:durableId="627249474">
    <w:abstractNumId w:val="14"/>
  </w:num>
  <w:num w:numId="6" w16cid:durableId="462696865">
    <w:abstractNumId w:val="22"/>
  </w:num>
  <w:num w:numId="7" w16cid:durableId="348220290">
    <w:abstractNumId w:val="16"/>
  </w:num>
  <w:num w:numId="8" w16cid:durableId="1836918604">
    <w:abstractNumId w:val="13"/>
  </w:num>
  <w:num w:numId="9" w16cid:durableId="1460100520">
    <w:abstractNumId w:val="15"/>
  </w:num>
  <w:num w:numId="10" w16cid:durableId="866329803">
    <w:abstractNumId w:val="8"/>
  </w:num>
  <w:num w:numId="11" w16cid:durableId="25061095">
    <w:abstractNumId w:val="4"/>
  </w:num>
  <w:num w:numId="12" w16cid:durableId="2132361243">
    <w:abstractNumId w:val="0"/>
  </w:num>
  <w:num w:numId="13" w16cid:durableId="27337403">
    <w:abstractNumId w:val="6"/>
  </w:num>
  <w:num w:numId="14" w16cid:durableId="1111363598">
    <w:abstractNumId w:val="7"/>
  </w:num>
  <w:num w:numId="15" w16cid:durableId="1166672220">
    <w:abstractNumId w:val="19"/>
  </w:num>
  <w:num w:numId="16" w16cid:durableId="1287347110">
    <w:abstractNumId w:val="11"/>
  </w:num>
  <w:num w:numId="17" w16cid:durableId="378018918">
    <w:abstractNumId w:val="9"/>
  </w:num>
  <w:num w:numId="18" w16cid:durableId="720205695">
    <w:abstractNumId w:val="5"/>
  </w:num>
  <w:num w:numId="19" w16cid:durableId="2068332774">
    <w:abstractNumId w:val="23"/>
  </w:num>
  <w:num w:numId="20" w16cid:durableId="655425995">
    <w:abstractNumId w:val="2"/>
  </w:num>
  <w:num w:numId="21" w16cid:durableId="1691298927">
    <w:abstractNumId w:val="20"/>
  </w:num>
  <w:num w:numId="22" w16cid:durableId="1561752024">
    <w:abstractNumId w:val="24"/>
  </w:num>
  <w:num w:numId="23" w16cid:durableId="1280212738">
    <w:abstractNumId w:val="17"/>
  </w:num>
  <w:num w:numId="24" w16cid:durableId="2035114348">
    <w:abstractNumId w:val="12"/>
  </w:num>
  <w:num w:numId="25" w16cid:durableId="129217444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rchie Atherton 19114985">
    <w15:presenceInfo w15:providerId="AD" w15:userId="S::19114985@hlnsc.ac.uk::9e564f9b-237b-4444-91ea-92771527c6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displayBackgroundShape/>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70E5"/>
    <w:rsid w:val="000014D2"/>
    <w:rsid w:val="00002189"/>
    <w:rsid w:val="00002C07"/>
    <w:rsid w:val="000206AE"/>
    <w:rsid w:val="00021BB3"/>
    <w:rsid w:val="00021D26"/>
    <w:rsid w:val="00026137"/>
    <w:rsid w:val="0003235A"/>
    <w:rsid w:val="00033A57"/>
    <w:rsid w:val="00034DDB"/>
    <w:rsid w:val="00045042"/>
    <w:rsid w:val="00047E84"/>
    <w:rsid w:val="00052A75"/>
    <w:rsid w:val="000541DD"/>
    <w:rsid w:val="00056EF2"/>
    <w:rsid w:val="000570B6"/>
    <w:rsid w:val="00062EEC"/>
    <w:rsid w:val="00067055"/>
    <w:rsid w:val="00070C7A"/>
    <w:rsid w:val="00070D4A"/>
    <w:rsid w:val="00071691"/>
    <w:rsid w:val="0008761E"/>
    <w:rsid w:val="000A152D"/>
    <w:rsid w:val="000A5626"/>
    <w:rsid w:val="000A5B22"/>
    <w:rsid w:val="000B2B69"/>
    <w:rsid w:val="000C3673"/>
    <w:rsid w:val="000C632F"/>
    <w:rsid w:val="000C7FF9"/>
    <w:rsid w:val="000D2E26"/>
    <w:rsid w:val="000E3E10"/>
    <w:rsid w:val="000E468E"/>
    <w:rsid w:val="000E4DC1"/>
    <w:rsid w:val="000E4FD3"/>
    <w:rsid w:val="000E68BC"/>
    <w:rsid w:val="000E7E4D"/>
    <w:rsid w:val="000F17E5"/>
    <w:rsid w:val="0010000F"/>
    <w:rsid w:val="00104F90"/>
    <w:rsid w:val="00116C84"/>
    <w:rsid w:val="00132F9F"/>
    <w:rsid w:val="001450F6"/>
    <w:rsid w:val="001673C6"/>
    <w:rsid w:val="001700FB"/>
    <w:rsid w:val="0017556D"/>
    <w:rsid w:val="00181D35"/>
    <w:rsid w:val="00182F27"/>
    <w:rsid w:val="001A6358"/>
    <w:rsid w:val="001B5771"/>
    <w:rsid w:val="001B5CB7"/>
    <w:rsid w:val="001C6F9E"/>
    <w:rsid w:val="001D6649"/>
    <w:rsid w:val="001E03EE"/>
    <w:rsid w:val="001E7435"/>
    <w:rsid w:val="001E755B"/>
    <w:rsid w:val="001F3049"/>
    <w:rsid w:val="001F468F"/>
    <w:rsid w:val="001F6C8B"/>
    <w:rsid w:val="002059F4"/>
    <w:rsid w:val="00210754"/>
    <w:rsid w:val="00217F5C"/>
    <w:rsid w:val="0022232C"/>
    <w:rsid w:val="00224C44"/>
    <w:rsid w:val="002302F5"/>
    <w:rsid w:val="0023202F"/>
    <w:rsid w:val="002370D4"/>
    <w:rsid w:val="00241FBE"/>
    <w:rsid w:val="00242FE0"/>
    <w:rsid w:val="0024319A"/>
    <w:rsid w:val="00244942"/>
    <w:rsid w:val="00246EE9"/>
    <w:rsid w:val="00254EA3"/>
    <w:rsid w:val="00256299"/>
    <w:rsid w:val="00261EDB"/>
    <w:rsid w:val="002647CE"/>
    <w:rsid w:val="0026531F"/>
    <w:rsid w:val="00282900"/>
    <w:rsid w:val="0028789B"/>
    <w:rsid w:val="00287EAD"/>
    <w:rsid w:val="00291607"/>
    <w:rsid w:val="00292450"/>
    <w:rsid w:val="00295DA1"/>
    <w:rsid w:val="00296454"/>
    <w:rsid w:val="00296751"/>
    <w:rsid w:val="002A0C62"/>
    <w:rsid w:val="002A2347"/>
    <w:rsid w:val="002A2E87"/>
    <w:rsid w:val="002A70E5"/>
    <w:rsid w:val="002B44E8"/>
    <w:rsid w:val="002B6B1A"/>
    <w:rsid w:val="002B72FE"/>
    <w:rsid w:val="002C13AD"/>
    <w:rsid w:val="002C7B29"/>
    <w:rsid w:val="002D09F4"/>
    <w:rsid w:val="002D2FA3"/>
    <w:rsid w:val="002E0E08"/>
    <w:rsid w:val="002E234B"/>
    <w:rsid w:val="002E32A5"/>
    <w:rsid w:val="002E5625"/>
    <w:rsid w:val="002E56B2"/>
    <w:rsid w:val="002E6C73"/>
    <w:rsid w:val="002F0C97"/>
    <w:rsid w:val="002F41A9"/>
    <w:rsid w:val="002F495E"/>
    <w:rsid w:val="002F7AA0"/>
    <w:rsid w:val="002F7B79"/>
    <w:rsid w:val="0030585A"/>
    <w:rsid w:val="00312476"/>
    <w:rsid w:val="003167E3"/>
    <w:rsid w:val="0032435D"/>
    <w:rsid w:val="00332C10"/>
    <w:rsid w:val="0033348D"/>
    <w:rsid w:val="00336883"/>
    <w:rsid w:val="00342053"/>
    <w:rsid w:val="0034713E"/>
    <w:rsid w:val="00356452"/>
    <w:rsid w:val="00364BA0"/>
    <w:rsid w:val="003652D3"/>
    <w:rsid w:val="00365D39"/>
    <w:rsid w:val="0036628B"/>
    <w:rsid w:val="003737FD"/>
    <w:rsid w:val="003810D7"/>
    <w:rsid w:val="0038520E"/>
    <w:rsid w:val="003A2CC4"/>
    <w:rsid w:val="003A3867"/>
    <w:rsid w:val="003A784E"/>
    <w:rsid w:val="003B310F"/>
    <w:rsid w:val="003B36CD"/>
    <w:rsid w:val="003B45AD"/>
    <w:rsid w:val="003C2BF1"/>
    <w:rsid w:val="003C404E"/>
    <w:rsid w:val="003C5AD7"/>
    <w:rsid w:val="003C778A"/>
    <w:rsid w:val="003D4130"/>
    <w:rsid w:val="003D659F"/>
    <w:rsid w:val="003E4EB1"/>
    <w:rsid w:val="003E7684"/>
    <w:rsid w:val="003F0B4A"/>
    <w:rsid w:val="003F6026"/>
    <w:rsid w:val="00406E6F"/>
    <w:rsid w:val="00412A48"/>
    <w:rsid w:val="004140AA"/>
    <w:rsid w:val="00417B3C"/>
    <w:rsid w:val="004208A2"/>
    <w:rsid w:val="00422001"/>
    <w:rsid w:val="004237EF"/>
    <w:rsid w:val="0042628A"/>
    <w:rsid w:val="00437F85"/>
    <w:rsid w:val="0045792C"/>
    <w:rsid w:val="00457CCE"/>
    <w:rsid w:val="00461752"/>
    <w:rsid w:val="00462A0E"/>
    <w:rsid w:val="004756E0"/>
    <w:rsid w:val="004758C6"/>
    <w:rsid w:val="00477F75"/>
    <w:rsid w:val="0048090B"/>
    <w:rsid w:val="004863A1"/>
    <w:rsid w:val="0049079C"/>
    <w:rsid w:val="00490C5C"/>
    <w:rsid w:val="004913A0"/>
    <w:rsid w:val="00494D6E"/>
    <w:rsid w:val="00495650"/>
    <w:rsid w:val="00497CEB"/>
    <w:rsid w:val="004A16F8"/>
    <w:rsid w:val="004A272E"/>
    <w:rsid w:val="004A2EFD"/>
    <w:rsid w:val="004B0128"/>
    <w:rsid w:val="004B355D"/>
    <w:rsid w:val="004B3D47"/>
    <w:rsid w:val="004B546E"/>
    <w:rsid w:val="004B6CB6"/>
    <w:rsid w:val="004B76F7"/>
    <w:rsid w:val="004C21C7"/>
    <w:rsid w:val="004C5CAF"/>
    <w:rsid w:val="004F6EEB"/>
    <w:rsid w:val="005004B7"/>
    <w:rsid w:val="0050369E"/>
    <w:rsid w:val="005131CD"/>
    <w:rsid w:val="00521845"/>
    <w:rsid w:val="005241CB"/>
    <w:rsid w:val="0052471D"/>
    <w:rsid w:val="00530144"/>
    <w:rsid w:val="00536216"/>
    <w:rsid w:val="005379B8"/>
    <w:rsid w:val="00544360"/>
    <w:rsid w:val="00547FAE"/>
    <w:rsid w:val="00551899"/>
    <w:rsid w:val="005734F9"/>
    <w:rsid w:val="00574209"/>
    <w:rsid w:val="00581133"/>
    <w:rsid w:val="00581A5F"/>
    <w:rsid w:val="005822C1"/>
    <w:rsid w:val="00583437"/>
    <w:rsid w:val="00587326"/>
    <w:rsid w:val="00591FA1"/>
    <w:rsid w:val="00595057"/>
    <w:rsid w:val="0059586B"/>
    <w:rsid w:val="005A0837"/>
    <w:rsid w:val="005A2E9C"/>
    <w:rsid w:val="005B1A92"/>
    <w:rsid w:val="005B368E"/>
    <w:rsid w:val="005B3D32"/>
    <w:rsid w:val="005B684E"/>
    <w:rsid w:val="005C033F"/>
    <w:rsid w:val="005C5C9C"/>
    <w:rsid w:val="005C7060"/>
    <w:rsid w:val="005D7EB9"/>
    <w:rsid w:val="005E4CF8"/>
    <w:rsid w:val="005E5A3B"/>
    <w:rsid w:val="005E60F7"/>
    <w:rsid w:val="005F0EDB"/>
    <w:rsid w:val="005F28D9"/>
    <w:rsid w:val="005F45D5"/>
    <w:rsid w:val="005F5ECF"/>
    <w:rsid w:val="00600E97"/>
    <w:rsid w:val="0060312C"/>
    <w:rsid w:val="006120FB"/>
    <w:rsid w:val="00613E1D"/>
    <w:rsid w:val="0062420C"/>
    <w:rsid w:val="00630EB7"/>
    <w:rsid w:val="00635A33"/>
    <w:rsid w:val="00636F75"/>
    <w:rsid w:val="00640088"/>
    <w:rsid w:val="006421CA"/>
    <w:rsid w:val="00656A64"/>
    <w:rsid w:val="0066626B"/>
    <w:rsid w:val="00671A7A"/>
    <w:rsid w:val="00680374"/>
    <w:rsid w:val="00683727"/>
    <w:rsid w:val="00684638"/>
    <w:rsid w:val="006910F5"/>
    <w:rsid w:val="006915DA"/>
    <w:rsid w:val="00692F2E"/>
    <w:rsid w:val="006B282E"/>
    <w:rsid w:val="006C522D"/>
    <w:rsid w:val="006D68CB"/>
    <w:rsid w:val="006F1C55"/>
    <w:rsid w:val="006F38A3"/>
    <w:rsid w:val="006F7DCC"/>
    <w:rsid w:val="007041D5"/>
    <w:rsid w:val="0070451C"/>
    <w:rsid w:val="00721CC7"/>
    <w:rsid w:val="00724633"/>
    <w:rsid w:val="00733F63"/>
    <w:rsid w:val="00761BD2"/>
    <w:rsid w:val="00762B59"/>
    <w:rsid w:val="00763EB0"/>
    <w:rsid w:val="00767308"/>
    <w:rsid w:val="00767FE0"/>
    <w:rsid w:val="00771E5F"/>
    <w:rsid w:val="007730ED"/>
    <w:rsid w:val="00775D8D"/>
    <w:rsid w:val="00776D04"/>
    <w:rsid w:val="00782B3B"/>
    <w:rsid w:val="00784B9D"/>
    <w:rsid w:val="00795CC8"/>
    <w:rsid w:val="007A28DC"/>
    <w:rsid w:val="007A569C"/>
    <w:rsid w:val="007A5DB9"/>
    <w:rsid w:val="007A6368"/>
    <w:rsid w:val="007A64D5"/>
    <w:rsid w:val="007B4782"/>
    <w:rsid w:val="007B5B17"/>
    <w:rsid w:val="007C0830"/>
    <w:rsid w:val="007C1137"/>
    <w:rsid w:val="007C3733"/>
    <w:rsid w:val="007D412D"/>
    <w:rsid w:val="007D7E50"/>
    <w:rsid w:val="007E04E9"/>
    <w:rsid w:val="007E299D"/>
    <w:rsid w:val="007E5E5F"/>
    <w:rsid w:val="007E6236"/>
    <w:rsid w:val="007F7016"/>
    <w:rsid w:val="0080040D"/>
    <w:rsid w:val="00803E42"/>
    <w:rsid w:val="00806F38"/>
    <w:rsid w:val="00812F2D"/>
    <w:rsid w:val="008153F6"/>
    <w:rsid w:val="008177BE"/>
    <w:rsid w:val="008203CA"/>
    <w:rsid w:val="00823C7E"/>
    <w:rsid w:val="00826CA8"/>
    <w:rsid w:val="00831EF2"/>
    <w:rsid w:val="00832C07"/>
    <w:rsid w:val="00834D7E"/>
    <w:rsid w:val="00846D6B"/>
    <w:rsid w:val="008504F9"/>
    <w:rsid w:val="00865C0F"/>
    <w:rsid w:val="00866001"/>
    <w:rsid w:val="00876627"/>
    <w:rsid w:val="00893B32"/>
    <w:rsid w:val="008A38AD"/>
    <w:rsid w:val="008A4110"/>
    <w:rsid w:val="008A49E2"/>
    <w:rsid w:val="008B703B"/>
    <w:rsid w:val="008E0416"/>
    <w:rsid w:val="008E43BC"/>
    <w:rsid w:val="008F1F32"/>
    <w:rsid w:val="009043C9"/>
    <w:rsid w:val="00904724"/>
    <w:rsid w:val="00906CAB"/>
    <w:rsid w:val="00914035"/>
    <w:rsid w:val="009215F7"/>
    <w:rsid w:val="00933D8A"/>
    <w:rsid w:val="00933E27"/>
    <w:rsid w:val="009444F6"/>
    <w:rsid w:val="00945530"/>
    <w:rsid w:val="00945CAE"/>
    <w:rsid w:val="00947A92"/>
    <w:rsid w:val="00947EE6"/>
    <w:rsid w:val="009520A6"/>
    <w:rsid w:val="00954F1D"/>
    <w:rsid w:val="00955E33"/>
    <w:rsid w:val="00957ACC"/>
    <w:rsid w:val="009634AA"/>
    <w:rsid w:val="00985B44"/>
    <w:rsid w:val="00991F2B"/>
    <w:rsid w:val="00996208"/>
    <w:rsid w:val="009B04C3"/>
    <w:rsid w:val="009B2682"/>
    <w:rsid w:val="009B4D12"/>
    <w:rsid w:val="009E22C0"/>
    <w:rsid w:val="009E656C"/>
    <w:rsid w:val="009F212F"/>
    <w:rsid w:val="009F3D4C"/>
    <w:rsid w:val="009F775D"/>
    <w:rsid w:val="00A01402"/>
    <w:rsid w:val="00A03C5A"/>
    <w:rsid w:val="00A1565C"/>
    <w:rsid w:val="00A15FAF"/>
    <w:rsid w:val="00A173BA"/>
    <w:rsid w:val="00A25171"/>
    <w:rsid w:val="00A276E1"/>
    <w:rsid w:val="00A41965"/>
    <w:rsid w:val="00A479AE"/>
    <w:rsid w:val="00A54CD5"/>
    <w:rsid w:val="00A60AA4"/>
    <w:rsid w:val="00A663B6"/>
    <w:rsid w:val="00A740E5"/>
    <w:rsid w:val="00A74A3B"/>
    <w:rsid w:val="00A76B38"/>
    <w:rsid w:val="00A84FCD"/>
    <w:rsid w:val="00A91A65"/>
    <w:rsid w:val="00A91DD0"/>
    <w:rsid w:val="00AA20CE"/>
    <w:rsid w:val="00AA36B5"/>
    <w:rsid w:val="00AA759B"/>
    <w:rsid w:val="00AB4810"/>
    <w:rsid w:val="00AB63C9"/>
    <w:rsid w:val="00AB766D"/>
    <w:rsid w:val="00AB7B22"/>
    <w:rsid w:val="00AC27FB"/>
    <w:rsid w:val="00AD1881"/>
    <w:rsid w:val="00AD2549"/>
    <w:rsid w:val="00AD68B5"/>
    <w:rsid w:val="00AE2CE1"/>
    <w:rsid w:val="00AE487C"/>
    <w:rsid w:val="00AE7922"/>
    <w:rsid w:val="00AF001B"/>
    <w:rsid w:val="00AF1515"/>
    <w:rsid w:val="00AF772B"/>
    <w:rsid w:val="00B00FE8"/>
    <w:rsid w:val="00B216EA"/>
    <w:rsid w:val="00B26EB7"/>
    <w:rsid w:val="00B3117E"/>
    <w:rsid w:val="00B32103"/>
    <w:rsid w:val="00B365A1"/>
    <w:rsid w:val="00B409C2"/>
    <w:rsid w:val="00B45BAC"/>
    <w:rsid w:val="00B50B64"/>
    <w:rsid w:val="00B628EC"/>
    <w:rsid w:val="00B662C3"/>
    <w:rsid w:val="00B678EF"/>
    <w:rsid w:val="00B67A07"/>
    <w:rsid w:val="00B72258"/>
    <w:rsid w:val="00B75BAA"/>
    <w:rsid w:val="00B9104B"/>
    <w:rsid w:val="00B91B10"/>
    <w:rsid w:val="00B937B4"/>
    <w:rsid w:val="00B94572"/>
    <w:rsid w:val="00B97DCC"/>
    <w:rsid w:val="00BA1724"/>
    <w:rsid w:val="00BA3835"/>
    <w:rsid w:val="00BB03AC"/>
    <w:rsid w:val="00BB1D0A"/>
    <w:rsid w:val="00BB33DA"/>
    <w:rsid w:val="00BC0C7E"/>
    <w:rsid w:val="00BC5774"/>
    <w:rsid w:val="00BC79B9"/>
    <w:rsid w:val="00BD241C"/>
    <w:rsid w:val="00BD24FE"/>
    <w:rsid w:val="00BD31C7"/>
    <w:rsid w:val="00BE1646"/>
    <w:rsid w:val="00BE6563"/>
    <w:rsid w:val="00C17372"/>
    <w:rsid w:val="00C22553"/>
    <w:rsid w:val="00C30C88"/>
    <w:rsid w:val="00C322B5"/>
    <w:rsid w:val="00C33549"/>
    <w:rsid w:val="00C40B04"/>
    <w:rsid w:val="00C41014"/>
    <w:rsid w:val="00C41C54"/>
    <w:rsid w:val="00C41CA1"/>
    <w:rsid w:val="00C46283"/>
    <w:rsid w:val="00C47997"/>
    <w:rsid w:val="00C56CF3"/>
    <w:rsid w:val="00C61A27"/>
    <w:rsid w:val="00C61A4C"/>
    <w:rsid w:val="00C6402B"/>
    <w:rsid w:val="00C744A3"/>
    <w:rsid w:val="00C746F6"/>
    <w:rsid w:val="00C7738F"/>
    <w:rsid w:val="00C933D1"/>
    <w:rsid w:val="00C94535"/>
    <w:rsid w:val="00C96C32"/>
    <w:rsid w:val="00CA7A0A"/>
    <w:rsid w:val="00CB0017"/>
    <w:rsid w:val="00CB449A"/>
    <w:rsid w:val="00CD4506"/>
    <w:rsid w:val="00CE0362"/>
    <w:rsid w:val="00CE68CD"/>
    <w:rsid w:val="00CF78E6"/>
    <w:rsid w:val="00D01E6D"/>
    <w:rsid w:val="00D0204D"/>
    <w:rsid w:val="00D06C99"/>
    <w:rsid w:val="00D12B0C"/>
    <w:rsid w:val="00D14A2E"/>
    <w:rsid w:val="00D14E86"/>
    <w:rsid w:val="00D228B3"/>
    <w:rsid w:val="00D42EF0"/>
    <w:rsid w:val="00D4694F"/>
    <w:rsid w:val="00D51DEF"/>
    <w:rsid w:val="00D57A39"/>
    <w:rsid w:val="00D63CF3"/>
    <w:rsid w:val="00D651DA"/>
    <w:rsid w:val="00D73540"/>
    <w:rsid w:val="00D749FA"/>
    <w:rsid w:val="00D7528F"/>
    <w:rsid w:val="00D80532"/>
    <w:rsid w:val="00D81EC8"/>
    <w:rsid w:val="00D86C0A"/>
    <w:rsid w:val="00D9192F"/>
    <w:rsid w:val="00D91EA4"/>
    <w:rsid w:val="00DA0566"/>
    <w:rsid w:val="00DA0B8E"/>
    <w:rsid w:val="00DA12A8"/>
    <w:rsid w:val="00DA661B"/>
    <w:rsid w:val="00DA66AE"/>
    <w:rsid w:val="00DA7244"/>
    <w:rsid w:val="00DB209C"/>
    <w:rsid w:val="00DB5F74"/>
    <w:rsid w:val="00DB74BB"/>
    <w:rsid w:val="00DC1D57"/>
    <w:rsid w:val="00DC72E3"/>
    <w:rsid w:val="00DD70AE"/>
    <w:rsid w:val="00DE13E9"/>
    <w:rsid w:val="00DE1CEE"/>
    <w:rsid w:val="00DF1E2E"/>
    <w:rsid w:val="00DF4F20"/>
    <w:rsid w:val="00E02441"/>
    <w:rsid w:val="00E05CBF"/>
    <w:rsid w:val="00E25FE3"/>
    <w:rsid w:val="00E3108B"/>
    <w:rsid w:val="00E336A7"/>
    <w:rsid w:val="00E3377E"/>
    <w:rsid w:val="00E35D2B"/>
    <w:rsid w:val="00E3606E"/>
    <w:rsid w:val="00E41604"/>
    <w:rsid w:val="00E45C18"/>
    <w:rsid w:val="00E55048"/>
    <w:rsid w:val="00E60226"/>
    <w:rsid w:val="00E6088F"/>
    <w:rsid w:val="00E60B1E"/>
    <w:rsid w:val="00E61612"/>
    <w:rsid w:val="00E63938"/>
    <w:rsid w:val="00E74DEC"/>
    <w:rsid w:val="00E91767"/>
    <w:rsid w:val="00E92D7E"/>
    <w:rsid w:val="00E94F07"/>
    <w:rsid w:val="00E96C35"/>
    <w:rsid w:val="00EA0445"/>
    <w:rsid w:val="00EA7268"/>
    <w:rsid w:val="00EA786A"/>
    <w:rsid w:val="00EB5F1C"/>
    <w:rsid w:val="00EC2155"/>
    <w:rsid w:val="00EC52F9"/>
    <w:rsid w:val="00EE1AC8"/>
    <w:rsid w:val="00EE7EE6"/>
    <w:rsid w:val="00EF1F77"/>
    <w:rsid w:val="00EF7840"/>
    <w:rsid w:val="00F01EBE"/>
    <w:rsid w:val="00F17C7B"/>
    <w:rsid w:val="00F17E75"/>
    <w:rsid w:val="00F33BCD"/>
    <w:rsid w:val="00F423E9"/>
    <w:rsid w:val="00F507D6"/>
    <w:rsid w:val="00F57B53"/>
    <w:rsid w:val="00F6050A"/>
    <w:rsid w:val="00F623E8"/>
    <w:rsid w:val="00F652C8"/>
    <w:rsid w:val="00F833C5"/>
    <w:rsid w:val="00F9240E"/>
    <w:rsid w:val="00F9250A"/>
    <w:rsid w:val="00F92E25"/>
    <w:rsid w:val="00F9301B"/>
    <w:rsid w:val="00F9357F"/>
    <w:rsid w:val="00F94C1D"/>
    <w:rsid w:val="00F96D59"/>
    <w:rsid w:val="00FA1869"/>
    <w:rsid w:val="00FA2BD1"/>
    <w:rsid w:val="00FB4DA9"/>
    <w:rsid w:val="00FB6A90"/>
    <w:rsid w:val="00FB6E60"/>
    <w:rsid w:val="00FD0865"/>
    <w:rsid w:val="00FD1A56"/>
    <w:rsid w:val="00FD4042"/>
    <w:rsid w:val="00FD4E0D"/>
    <w:rsid w:val="00FE4551"/>
    <w:rsid w:val="00FF5057"/>
    <w:rsid w:val="00FF64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B5EFB"/>
  <w15:docId w15:val="{D69A51FA-FBA3-894D-82EF-3F4BAC267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ahoma" w:hAnsi="Calibri" w:cs="Tahoma"/>
        <w:color w:val="000000"/>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CBF"/>
    <w:rPr>
      <w:sz w:val="30"/>
    </w:rPr>
  </w:style>
  <w:style w:type="paragraph" w:styleId="Heading1">
    <w:name w:val="heading 1"/>
    <w:basedOn w:val="Heading"/>
    <w:next w:val="Textbody"/>
    <w:uiPriority w:val="9"/>
    <w:qFormat/>
    <w:rsid w:val="00947A92"/>
    <w:pPr>
      <w:outlineLvl w:val="0"/>
    </w:pPr>
    <w:rPr>
      <w:rFonts w:asciiTheme="minorHAnsi" w:eastAsia="Times New Roman" w:hAnsiTheme="minorHAnsi" w:cs="Times New Roman"/>
      <w:b/>
      <w:bCs/>
      <w:color w:val="000000" w:themeColor="text1"/>
      <w:sz w:val="56"/>
      <w:szCs w:val="36"/>
    </w:rPr>
  </w:style>
  <w:style w:type="paragraph" w:styleId="Heading2">
    <w:name w:val="heading 2"/>
    <w:basedOn w:val="Heading"/>
    <w:next w:val="Textbody"/>
    <w:uiPriority w:val="9"/>
    <w:unhideWhenUsed/>
    <w:qFormat/>
    <w:rsid w:val="00244942"/>
    <w:pPr>
      <w:spacing w:before="200"/>
      <w:outlineLvl w:val="1"/>
    </w:pPr>
    <w:rPr>
      <w:b/>
      <w:bCs/>
      <w:color w:val="2F5496" w:themeColor="accent1" w:themeShade="BF"/>
      <w:sz w:val="36"/>
      <w:szCs w:val="32"/>
    </w:rPr>
  </w:style>
  <w:style w:type="paragraph" w:styleId="Heading3">
    <w:name w:val="heading 3"/>
    <w:basedOn w:val="Normal"/>
    <w:next w:val="Normal"/>
    <w:link w:val="Heading3Char"/>
    <w:uiPriority w:val="9"/>
    <w:unhideWhenUsed/>
    <w:qFormat/>
    <w:rsid w:val="00DF1E2E"/>
    <w:pPr>
      <w:keepNext/>
      <w:keepLines/>
      <w:spacing w:before="40"/>
      <w:outlineLvl w:val="2"/>
    </w:pPr>
    <w:rPr>
      <w:rFonts w:asciiTheme="minorHAnsi" w:eastAsiaTheme="majorEastAsia" w:hAnsiTheme="minorHAnsi" w:cs="Mangal"/>
      <w:b/>
      <w:color w:val="2F5496" w:themeColor="accent1" w:themeShade="BF"/>
      <w:szCs w:val="2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CODE">
    <w:name w:val="CODE"/>
    <w:basedOn w:val="Standard"/>
    <w:pPr>
      <w:shd w:val="clear" w:color="auto" w:fill="333333"/>
      <w:spacing w:before="360" w:after="240"/>
    </w:pPr>
    <w:rPr>
      <w:rFonts w:ascii="Liberation Mono" w:eastAsia="Liberation Mono" w:hAnsi="Liberation Mono" w:cs="Liberation Mono"/>
      <w:color w:val="77BC65"/>
    </w:rPr>
  </w:style>
  <w:style w:type="paragraph" w:customStyle="1" w:styleId="Heading">
    <w:name w:val="Heading"/>
    <w:basedOn w:val="Standard"/>
    <w:next w:val="Textbody"/>
    <w:pPr>
      <w:keepNext/>
      <w:spacing w:before="240" w:after="120"/>
    </w:pPr>
    <w:rPr>
      <w:rFonts w:ascii="Liberation Sans" w:eastAsia="PingFang SC" w:hAnsi="Liberation Sans" w:cs="Arial Unicode MS"/>
      <w:sz w:val="28"/>
      <w:szCs w:val="28"/>
    </w:rPr>
  </w:style>
  <w:style w:type="paragraph" w:customStyle="1" w:styleId="Textbody">
    <w:name w:val="Text body"/>
    <w:basedOn w:val="Standard"/>
    <w:pPr>
      <w:spacing w:after="140" w:line="276" w:lineRule="auto"/>
    </w:pPr>
  </w:style>
  <w:style w:type="paragraph" w:customStyle="1" w:styleId="HeaderandFooter">
    <w:name w:val="Header and Footer"/>
    <w:basedOn w:val="Standard"/>
    <w:pPr>
      <w:suppressLineNumbers/>
      <w:tabs>
        <w:tab w:val="center" w:pos="4819"/>
        <w:tab w:val="right" w:pos="9638"/>
      </w:tabs>
    </w:pPr>
  </w:style>
  <w:style w:type="paragraph" w:styleId="Footer">
    <w:name w:val="footer"/>
    <w:basedOn w:val="HeaderandFooter"/>
  </w:style>
  <w:style w:type="paragraph" w:customStyle="1" w:styleId="TableContents">
    <w:name w:val="Table Contents"/>
    <w:basedOn w:val="Standard"/>
    <w:pPr>
      <w:suppressLineNumbers/>
    </w:pPr>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styleId="Strong">
    <w:name w:val="Strong"/>
    <w:aliases w:val="Heading 3 ."/>
    <w:basedOn w:val="DefaultParagraphFont"/>
    <w:uiPriority w:val="22"/>
    <w:qFormat/>
    <w:rsid w:val="00B32103"/>
    <w:rPr>
      <w:rFonts w:asciiTheme="minorHAnsi" w:hAnsiTheme="minorHAnsi"/>
      <w:b/>
      <w:bCs/>
      <w:sz w:val="30"/>
      <w:u w:val="single"/>
    </w:rPr>
  </w:style>
  <w:style w:type="character" w:customStyle="1" w:styleId="Heading3Char">
    <w:name w:val="Heading 3 Char"/>
    <w:basedOn w:val="DefaultParagraphFont"/>
    <w:link w:val="Heading3"/>
    <w:uiPriority w:val="9"/>
    <w:rsid w:val="00DF1E2E"/>
    <w:rPr>
      <w:rFonts w:asciiTheme="minorHAnsi" w:eastAsiaTheme="majorEastAsia" w:hAnsiTheme="minorHAnsi" w:cs="Mangal"/>
      <w:b/>
      <w:color w:val="2F5496" w:themeColor="accent1" w:themeShade="BF"/>
      <w:sz w:val="30"/>
      <w:szCs w:val="21"/>
      <w:u w:val="single"/>
    </w:rPr>
  </w:style>
  <w:style w:type="paragraph" w:styleId="ListParagraph">
    <w:name w:val="List Paragraph"/>
    <w:basedOn w:val="Normal"/>
    <w:uiPriority w:val="34"/>
    <w:qFormat/>
    <w:rsid w:val="00E02441"/>
    <w:pPr>
      <w:ind w:left="720"/>
      <w:contextualSpacing/>
    </w:pPr>
    <w:rPr>
      <w:rFonts w:cs="Mangal"/>
    </w:rPr>
  </w:style>
  <w:style w:type="character" w:styleId="Hyperlink">
    <w:name w:val="Hyperlink"/>
    <w:basedOn w:val="DefaultParagraphFont"/>
    <w:uiPriority w:val="99"/>
    <w:unhideWhenUsed/>
    <w:rsid w:val="00495650"/>
    <w:rPr>
      <w:color w:val="0563C1" w:themeColor="hyperlink"/>
      <w:u w:val="single"/>
    </w:rPr>
  </w:style>
  <w:style w:type="character" w:styleId="UnresolvedMention">
    <w:name w:val="Unresolved Mention"/>
    <w:basedOn w:val="DefaultParagraphFont"/>
    <w:uiPriority w:val="99"/>
    <w:semiHidden/>
    <w:unhideWhenUsed/>
    <w:rsid w:val="00495650"/>
    <w:rPr>
      <w:color w:val="605E5C"/>
      <w:shd w:val="clear" w:color="auto" w:fill="E1DFDD"/>
    </w:rPr>
  </w:style>
  <w:style w:type="paragraph" w:styleId="Title">
    <w:name w:val="Title"/>
    <w:aliases w:val="Code"/>
    <w:basedOn w:val="BodyText"/>
    <w:next w:val="BodyText"/>
    <w:link w:val="TitleChar"/>
    <w:uiPriority w:val="10"/>
    <w:qFormat/>
    <w:rsid w:val="00256299"/>
    <w:pPr>
      <w:contextualSpacing/>
    </w:pPr>
    <w:rPr>
      <w:rFonts w:ascii="Andale Mono" w:eastAsiaTheme="majorEastAsia" w:hAnsi="Andale Mono"/>
      <w:color w:val="538135" w:themeColor="accent6" w:themeShade="BF"/>
      <w:spacing w:val="-10"/>
      <w:kern w:val="28"/>
      <w:szCs w:val="50"/>
    </w:rPr>
  </w:style>
  <w:style w:type="character" w:customStyle="1" w:styleId="TitleChar">
    <w:name w:val="Title Char"/>
    <w:aliases w:val="Code Char"/>
    <w:basedOn w:val="DefaultParagraphFont"/>
    <w:link w:val="Title"/>
    <w:uiPriority w:val="10"/>
    <w:rsid w:val="00F17C7B"/>
    <w:rPr>
      <w:rFonts w:ascii="Andale Mono" w:eastAsiaTheme="majorEastAsia" w:hAnsi="Andale Mono" w:cs="Mangal"/>
      <w:color w:val="538135" w:themeColor="accent6" w:themeShade="BF"/>
      <w:spacing w:val="-10"/>
      <w:kern w:val="28"/>
      <w:sz w:val="30"/>
      <w:szCs w:val="50"/>
    </w:rPr>
  </w:style>
  <w:style w:type="paragraph" w:styleId="BodyText">
    <w:name w:val="Body Text"/>
    <w:basedOn w:val="Normal"/>
    <w:link w:val="BodyTextChar"/>
    <w:uiPriority w:val="99"/>
    <w:unhideWhenUsed/>
    <w:rsid w:val="00F17C7B"/>
    <w:pPr>
      <w:spacing w:after="120"/>
    </w:pPr>
    <w:rPr>
      <w:rFonts w:cs="Mangal"/>
    </w:rPr>
  </w:style>
  <w:style w:type="character" w:customStyle="1" w:styleId="BodyTextChar">
    <w:name w:val="Body Text Char"/>
    <w:basedOn w:val="DefaultParagraphFont"/>
    <w:link w:val="BodyText"/>
    <w:uiPriority w:val="99"/>
    <w:rsid w:val="00F17C7B"/>
    <w:rPr>
      <w:rFonts w:cs="Mangal"/>
      <w:sz w:val="30"/>
    </w:rPr>
  </w:style>
  <w:style w:type="paragraph" w:styleId="Header">
    <w:name w:val="header"/>
    <w:basedOn w:val="Normal"/>
    <w:link w:val="HeaderChar"/>
    <w:uiPriority w:val="99"/>
    <w:unhideWhenUsed/>
    <w:rsid w:val="006F38A3"/>
    <w:pPr>
      <w:tabs>
        <w:tab w:val="center" w:pos="4513"/>
        <w:tab w:val="right" w:pos="9026"/>
      </w:tabs>
    </w:pPr>
    <w:rPr>
      <w:rFonts w:cs="Mangal"/>
    </w:rPr>
  </w:style>
  <w:style w:type="character" w:customStyle="1" w:styleId="HeaderChar">
    <w:name w:val="Header Char"/>
    <w:basedOn w:val="DefaultParagraphFont"/>
    <w:link w:val="Header"/>
    <w:uiPriority w:val="99"/>
    <w:rsid w:val="006F38A3"/>
    <w:rPr>
      <w:rFonts w:cs="Mangal"/>
      <w:sz w:val="30"/>
    </w:rPr>
  </w:style>
  <w:style w:type="character" w:styleId="HTMLCode">
    <w:name w:val="HTML Code"/>
    <w:basedOn w:val="DefaultParagraphFont"/>
    <w:uiPriority w:val="99"/>
    <w:semiHidden/>
    <w:unhideWhenUsed/>
    <w:rsid w:val="00033A57"/>
    <w:rPr>
      <w:rFonts w:ascii="Courier New" w:eastAsia="Times New Roman" w:hAnsi="Courier New" w:cs="Courier New"/>
      <w:sz w:val="20"/>
      <w:szCs w:val="20"/>
    </w:rPr>
  </w:style>
  <w:style w:type="paragraph" w:customStyle="1" w:styleId="code-line">
    <w:name w:val="code-line"/>
    <w:basedOn w:val="Normal"/>
    <w:rsid w:val="00033A57"/>
    <w:pPr>
      <w:widowControl/>
      <w:suppressAutoHyphens w:val="0"/>
      <w:autoSpaceDN/>
      <w:spacing w:before="100" w:beforeAutospacing="1" w:after="100" w:afterAutospacing="1"/>
      <w:textAlignment w:val="auto"/>
    </w:pPr>
    <w:rPr>
      <w:rFonts w:ascii="Times New Roman" w:eastAsia="Times New Roman" w:hAnsi="Times New Roman" w:cs="Times New Roman"/>
      <w:color w:val="auto"/>
      <w:kern w:val="0"/>
      <w:sz w:val="24"/>
      <w:lang w:eastAsia="en-GB" w:bidi="ar-SA"/>
    </w:rPr>
  </w:style>
  <w:style w:type="character" w:styleId="FollowedHyperlink">
    <w:name w:val="FollowedHyperlink"/>
    <w:basedOn w:val="DefaultParagraphFont"/>
    <w:uiPriority w:val="99"/>
    <w:semiHidden/>
    <w:unhideWhenUsed/>
    <w:rsid w:val="00761BD2"/>
    <w:rPr>
      <w:color w:val="954F72" w:themeColor="followedHyperlink"/>
      <w:u w:val="single"/>
    </w:rPr>
  </w:style>
  <w:style w:type="paragraph" w:styleId="Revision">
    <w:name w:val="Revision"/>
    <w:hidden/>
    <w:uiPriority w:val="99"/>
    <w:semiHidden/>
    <w:rsid w:val="007730ED"/>
    <w:pPr>
      <w:widowControl/>
      <w:suppressAutoHyphens w:val="0"/>
      <w:autoSpaceDN/>
      <w:textAlignment w:val="auto"/>
    </w:pPr>
    <w:rPr>
      <w:rFonts w:cs="Mangal"/>
      <w:sz w:val="30"/>
    </w:rPr>
  </w:style>
  <w:style w:type="table" w:styleId="TableGrid">
    <w:name w:val="Table Grid"/>
    <w:basedOn w:val="TableNormal"/>
    <w:uiPriority w:val="39"/>
    <w:rsid w:val="00021B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24319A"/>
    <w:pPr>
      <w:widowControl/>
      <w:suppressAutoHyphens w:val="0"/>
      <w:autoSpaceDN/>
      <w:spacing w:before="100" w:beforeAutospacing="1" w:after="100" w:afterAutospacing="1"/>
      <w:textAlignment w:val="auto"/>
    </w:pPr>
    <w:rPr>
      <w:rFonts w:ascii="Times New Roman" w:eastAsia="Times New Roman" w:hAnsi="Times New Roman" w:cs="Times New Roman"/>
      <w:color w:val="auto"/>
      <w:kern w:val="0"/>
      <w:sz w:val="24"/>
      <w:lang w:eastAsia="en-GB" w:bidi="ar-SA"/>
    </w:rPr>
  </w:style>
  <w:style w:type="paragraph" w:styleId="TOCHeading">
    <w:name w:val="TOC Heading"/>
    <w:basedOn w:val="Heading1"/>
    <w:next w:val="Normal"/>
    <w:uiPriority w:val="39"/>
    <w:unhideWhenUsed/>
    <w:qFormat/>
    <w:rsid w:val="00D57A39"/>
    <w:pPr>
      <w:keepLines/>
      <w:widowControl/>
      <w:suppressAutoHyphens w:val="0"/>
      <w:autoSpaceDN/>
      <w:spacing w:before="480" w:after="0" w:line="276" w:lineRule="auto"/>
      <w:textAlignment w:val="auto"/>
      <w:outlineLvl w:val="9"/>
    </w:pPr>
    <w:rPr>
      <w:rFonts w:asciiTheme="majorHAnsi" w:eastAsiaTheme="majorEastAsia" w:hAnsiTheme="majorHAnsi" w:cstheme="majorBidi"/>
      <w:color w:val="2F5496" w:themeColor="accent1" w:themeShade="BF"/>
      <w:kern w:val="0"/>
      <w:sz w:val="28"/>
      <w:szCs w:val="28"/>
      <w:lang w:val="en-US" w:eastAsia="en-US" w:bidi="ar-SA"/>
    </w:rPr>
  </w:style>
  <w:style w:type="paragraph" w:styleId="TOC1">
    <w:name w:val="toc 1"/>
    <w:basedOn w:val="Normal"/>
    <w:next w:val="Normal"/>
    <w:autoRedefine/>
    <w:uiPriority w:val="39"/>
    <w:unhideWhenUsed/>
    <w:rsid w:val="00D57A39"/>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D57A39"/>
    <w:pPr>
      <w:ind w:left="300"/>
    </w:pPr>
    <w:rPr>
      <w:rFonts w:asciiTheme="minorHAnsi" w:hAnsiTheme="minorHAnsi" w:cstheme="minorHAnsi"/>
      <w:smallCaps/>
      <w:sz w:val="20"/>
      <w:szCs w:val="20"/>
    </w:rPr>
  </w:style>
  <w:style w:type="paragraph" w:styleId="TOC3">
    <w:name w:val="toc 3"/>
    <w:basedOn w:val="Normal"/>
    <w:next w:val="Normal"/>
    <w:autoRedefine/>
    <w:uiPriority w:val="39"/>
    <w:unhideWhenUsed/>
    <w:rsid w:val="00D57A39"/>
    <w:pPr>
      <w:ind w:left="600"/>
    </w:pPr>
    <w:rPr>
      <w:rFonts w:asciiTheme="minorHAnsi" w:hAnsiTheme="minorHAnsi" w:cstheme="minorHAnsi"/>
      <w:i/>
      <w:iCs/>
      <w:sz w:val="20"/>
      <w:szCs w:val="20"/>
    </w:rPr>
  </w:style>
  <w:style w:type="paragraph" w:styleId="TOC4">
    <w:name w:val="toc 4"/>
    <w:basedOn w:val="Normal"/>
    <w:next w:val="Normal"/>
    <w:autoRedefine/>
    <w:uiPriority w:val="39"/>
    <w:unhideWhenUsed/>
    <w:rsid w:val="00D57A39"/>
    <w:pPr>
      <w:ind w:left="900"/>
    </w:pPr>
    <w:rPr>
      <w:rFonts w:asciiTheme="minorHAnsi" w:hAnsiTheme="minorHAnsi" w:cstheme="minorHAnsi"/>
      <w:sz w:val="18"/>
      <w:szCs w:val="18"/>
    </w:rPr>
  </w:style>
  <w:style w:type="paragraph" w:styleId="TOC5">
    <w:name w:val="toc 5"/>
    <w:basedOn w:val="Normal"/>
    <w:next w:val="Normal"/>
    <w:autoRedefine/>
    <w:uiPriority w:val="39"/>
    <w:unhideWhenUsed/>
    <w:rsid w:val="00D57A39"/>
    <w:pPr>
      <w:ind w:left="1200"/>
    </w:pPr>
    <w:rPr>
      <w:rFonts w:asciiTheme="minorHAnsi" w:hAnsiTheme="minorHAnsi" w:cstheme="minorHAnsi"/>
      <w:sz w:val="18"/>
      <w:szCs w:val="18"/>
    </w:rPr>
  </w:style>
  <w:style w:type="paragraph" w:styleId="TOC6">
    <w:name w:val="toc 6"/>
    <w:basedOn w:val="Normal"/>
    <w:next w:val="Normal"/>
    <w:autoRedefine/>
    <w:uiPriority w:val="39"/>
    <w:unhideWhenUsed/>
    <w:rsid w:val="00D57A39"/>
    <w:pPr>
      <w:ind w:left="1500"/>
    </w:pPr>
    <w:rPr>
      <w:rFonts w:asciiTheme="minorHAnsi" w:hAnsiTheme="minorHAnsi" w:cstheme="minorHAnsi"/>
      <w:sz w:val="18"/>
      <w:szCs w:val="18"/>
    </w:rPr>
  </w:style>
  <w:style w:type="paragraph" w:styleId="TOC7">
    <w:name w:val="toc 7"/>
    <w:basedOn w:val="Normal"/>
    <w:next w:val="Normal"/>
    <w:autoRedefine/>
    <w:uiPriority w:val="39"/>
    <w:unhideWhenUsed/>
    <w:rsid w:val="00D57A39"/>
    <w:pPr>
      <w:ind w:left="1800"/>
    </w:pPr>
    <w:rPr>
      <w:rFonts w:asciiTheme="minorHAnsi" w:hAnsiTheme="minorHAnsi" w:cstheme="minorHAnsi"/>
      <w:sz w:val="18"/>
      <w:szCs w:val="18"/>
    </w:rPr>
  </w:style>
  <w:style w:type="paragraph" w:styleId="TOC8">
    <w:name w:val="toc 8"/>
    <w:basedOn w:val="Normal"/>
    <w:next w:val="Normal"/>
    <w:autoRedefine/>
    <w:uiPriority w:val="39"/>
    <w:unhideWhenUsed/>
    <w:rsid w:val="00D57A39"/>
    <w:pPr>
      <w:ind w:left="2100"/>
    </w:pPr>
    <w:rPr>
      <w:rFonts w:asciiTheme="minorHAnsi" w:hAnsiTheme="minorHAnsi" w:cstheme="minorHAnsi"/>
      <w:sz w:val="18"/>
      <w:szCs w:val="18"/>
    </w:rPr>
  </w:style>
  <w:style w:type="paragraph" w:styleId="TOC9">
    <w:name w:val="toc 9"/>
    <w:basedOn w:val="Normal"/>
    <w:next w:val="Normal"/>
    <w:autoRedefine/>
    <w:uiPriority w:val="39"/>
    <w:unhideWhenUsed/>
    <w:rsid w:val="00D57A39"/>
    <w:pPr>
      <w:ind w:left="240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621238">
      <w:bodyDiv w:val="1"/>
      <w:marLeft w:val="0"/>
      <w:marRight w:val="0"/>
      <w:marTop w:val="0"/>
      <w:marBottom w:val="0"/>
      <w:divBdr>
        <w:top w:val="none" w:sz="0" w:space="0" w:color="auto"/>
        <w:left w:val="none" w:sz="0" w:space="0" w:color="auto"/>
        <w:bottom w:val="none" w:sz="0" w:space="0" w:color="auto"/>
        <w:right w:val="none" w:sz="0" w:space="0" w:color="auto"/>
      </w:divBdr>
      <w:divsChild>
        <w:div w:id="2062900421">
          <w:marLeft w:val="0"/>
          <w:marRight w:val="0"/>
          <w:marTop w:val="0"/>
          <w:marBottom w:val="0"/>
          <w:divBdr>
            <w:top w:val="none" w:sz="0" w:space="0" w:color="auto"/>
            <w:left w:val="none" w:sz="0" w:space="0" w:color="auto"/>
            <w:bottom w:val="none" w:sz="0" w:space="0" w:color="auto"/>
            <w:right w:val="none" w:sz="0" w:space="0" w:color="auto"/>
          </w:divBdr>
          <w:divsChild>
            <w:div w:id="136457912">
              <w:marLeft w:val="0"/>
              <w:marRight w:val="0"/>
              <w:marTop w:val="0"/>
              <w:marBottom w:val="0"/>
              <w:divBdr>
                <w:top w:val="none" w:sz="0" w:space="0" w:color="auto"/>
                <w:left w:val="none" w:sz="0" w:space="0" w:color="auto"/>
                <w:bottom w:val="none" w:sz="0" w:space="0" w:color="auto"/>
                <w:right w:val="none" w:sz="0" w:space="0" w:color="auto"/>
              </w:divBdr>
            </w:div>
            <w:div w:id="1765149328">
              <w:marLeft w:val="0"/>
              <w:marRight w:val="0"/>
              <w:marTop w:val="0"/>
              <w:marBottom w:val="0"/>
              <w:divBdr>
                <w:top w:val="none" w:sz="0" w:space="0" w:color="auto"/>
                <w:left w:val="none" w:sz="0" w:space="0" w:color="auto"/>
                <w:bottom w:val="none" w:sz="0" w:space="0" w:color="auto"/>
                <w:right w:val="none" w:sz="0" w:space="0" w:color="auto"/>
              </w:divBdr>
            </w:div>
            <w:div w:id="1280405856">
              <w:marLeft w:val="0"/>
              <w:marRight w:val="0"/>
              <w:marTop w:val="0"/>
              <w:marBottom w:val="0"/>
              <w:divBdr>
                <w:top w:val="none" w:sz="0" w:space="0" w:color="auto"/>
                <w:left w:val="none" w:sz="0" w:space="0" w:color="auto"/>
                <w:bottom w:val="none" w:sz="0" w:space="0" w:color="auto"/>
                <w:right w:val="none" w:sz="0" w:space="0" w:color="auto"/>
              </w:divBdr>
            </w:div>
            <w:div w:id="147016760">
              <w:marLeft w:val="0"/>
              <w:marRight w:val="0"/>
              <w:marTop w:val="0"/>
              <w:marBottom w:val="0"/>
              <w:divBdr>
                <w:top w:val="none" w:sz="0" w:space="0" w:color="auto"/>
                <w:left w:val="none" w:sz="0" w:space="0" w:color="auto"/>
                <w:bottom w:val="none" w:sz="0" w:space="0" w:color="auto"/>
                <w:right w:val="none" w:sz="0" w:space="0" w:color="auto"/>
              </w:divBdr>
            </w:div>
            <w:div w:id="591665589">
              <w:marLeft w:val="0"/>
              <w:marRight w:val="0"/>
              <w:marTop w:val="0"/>
              <w:marBottom w:val="0"/>
              <w:divBdr>
                <w:top w:val="none" w:sz="0" w:space="0" w:color="auto"/>
                <w:left w:val="none" w:sz="0" w:space="0" w:color="auto"/>
                <w:bottom w:val="none" w:sz="0" w:space="0" w:color="auto"/>
                <w:right w:val="none" w:sz="0" w:space="0" w:color="auto"/>
              </w:divBdr>
            </w:div>
            <w:div w:id="904292825">
              <w:marLeft w:val="0"/>
              <w:marRight w:val="0"/>
              <w:marTop w:val="0"/>
              <w:marBottom w:val="0"/>
              <w:divBdr>
                <w:top w:val="none" w:sz="0" w:space="0" w:color="auto"/>
                <w:left w:val="none" w:sz="0" w:space="0" w:color="auto"/>
                <w:bottom w:val="none" w:sz="0" w:space="0" w:color="auto"/>
                <w:right w:val="none" w:sz="0" w:space="0" w:color="auto"/>
              </w:divBdr>
            </w:div>
            <w:div w:id="1662806044">
              <w:marLeft w:val="0"/>
              <w:marRight w:val="0"/>
              <w:marTop w:val="0"/>
              <w:marBottom w:val="0"/>
              <w:divBdr>
                <w:top w:val="none" w:sz="0" w:space="0" w:color="auto"/>
                <w:left w:val="none" w:sz="0" w:space="0" w:color="auto"/>
                <w:bottom w:val="none" w:sz="0" w:space="0" w:color="auto"/>
                <w:right w:val="none" w:sz="0" w:space="0" w:color="auto"/>
              </w:divBdr>
            </w:div>
            <w:div w:id="595134284">
              <w:marLeft w:val="0"/>
              <w:marRight w:val="0"/>
              <w:marTop w:val="0"/>
              <w:marBottom w:val="0"/>
              <w:divBdr>
                <w:top w:val="none" w:sz="0" w:space="0" w:color="auto"/>
                <w:left w:val="none" w:sz="0" w:space="0" w:color="auto"/>
                <w:bottom w:val="none" w:sz="0" w:space="0" w:color="auto"/>
                <w:right w:val="none" w:sz="0" w:space="0" w:color="auto"/>
              </w:divBdr>
            </w:div>
            <w:div w:id="1787694289">
              <w:marLeft w:val="0"/>
              <w:marRight w:val="0"/>
              <w:marTop w:val="0"/>
              <w:marBottom w:val="0"/>
              <w:divBdr>
                <w:top w:val="none" w:sz="0" w:space="0" w:color="auto"/>
                <w:left w:val="none" w:sz="0" w:space="0" w:color="auto"/>
                <w:bottom w:val="none" w:sz="0" w:space="0" w:color="auto"/>
                <w:right w:val="none" w:sz="0" w:space="0" w:color="auto"/>
              </w:divBdr>
            </w:div>
            <w:div w:id="922447017">
              <w:marLeft w:val="0"/>
              <w:marRight w:val="0"/>
              <w:marTop w:val="0"/>
              <w:marBottom w:val="0"/>
              <w:divBdr>
                <w:top w:val="none" w:sz="0" w:space="0" w:color="auto"/>
                <w:left w:val="none" w:sz="0" w:space="0" w:color="auto"/>
                <w:bottom w:val="none" w:sz="0" w:space="0" w:color="auto"/>
                <w:right w:val="none" w:sz="0" w:space="0" w:color="auto"/>
              </w:divBdr>
            </w:div>
            <w:div w:id="1123500505">
              <w:marLeft w:val="0"/>
              <w:marRight w:val="0"/>
              <w:marTop w:val="0"/>
              <w:marBottom w:val="0"/>
              <w:divBdr>
                <w:top w:val="none" w:sz="0" w:space="0" w:color="auto"/>
                <w:left w:val="none" w:sz="0" w:space="0" w:color="auto"/>
                <w:bottom w:val="none" w:sz="0" w:space="0" w:color="auto"/>
                <w:right w:val="none" w:sz="0" w:space="0" w:color="auto"/>
              </w:divBdr>
            </w:div>
            <w:div w:id="904485715">
              <w:marLeft w:val="0"/>
              <w:marRight w:val="0"/>
              <w:marTop w:val="0"/>
              <w:marBottom w:val="0"/>
              <w:divBdr>
                <w:top w:val="none" w:sz="0" w:space="0" w:color="auto"/>
                <w:left w:val="none" w:sz="0" w:space="0" w:color="auto"/>
                <w:bottom w:val="none" w:sz="0" w:space="0" w:color="auto"/>
                <w:right w:val="none" w:sz="0" w:space="0" w:color="auto"/>
              </w:divBdr>
            </w:div>
            <w:div w:id="575632065">
              <w:marLeft w:val="0"/>
              <w:marRight w:val="0"/>
              <w:marTop w:val="0"/>
              <w:marBottom w:val="0"/>
              <w:divBdr>
                <w:top w:val="none" w:sz="0" w:space="0" w:color="auto"/>
                <w:left w:val="none" w:sz="0" w:space="0" w:color="auto"/>
                <w:bottom w:val="none" w:sz="0" w:space="0" w:color="auto"/>
                <w:right w:val="none" w:sz="0" w:space="0" w:color="auto"/>
              </w:divBdr>
            </w:div>
            <w:div w:id="261228861">
              <w:marLeft w:val="0"/>
              <w:marRight w:val="0"/>
              <w:marTop w:val="0"/>
              <w:marBottom w:val="0"/>
              <w:divBdr>
                <w:top w:val="none" w:sz="0" w:space="0" w:color="auto"/>
                <w:left w:val="none" w:sz="0" w:space="0" w:color="auto"/>
                <w:bottom w:val="none" w:sz="0" w:space="0" w:color="auto"/>
                <w:right w:val="none" w:sz="0" w:space="0" w:color="auto"/>
              </w:divBdr>
            </w:div>
            <w:div w:id="1841240295">
              <w:marLeft w:val="0"/>
              <w:marRight w:val="0"/>
              <w:marTop w:val="0"/>
              <w:marBottom w:val="0"/>
              <w:divBdr>
                <w:top w:val="none" w:sz="0" w:space="0" w:color="auto"/>
                <w:left w:val="none" w:sz="0" w:space="0" w:color="auto"/>
                <w:bottom w:val="none" w:sz="0" w:space="0" w:color="auto"/>
                <w:right w:val="none" w:sz="0" w:space="0" w:color="auto"/>
              </w:divBdr>
            </w:div>
            <w:div w:id="1452284542">
              <w:marLeft w:val="0"/>
              <w:marRight w:val="0"/>
              <w:marTop w:val="0"/>
              <w:marBottom w:val="0"/>
              <w:divBdr>
                <w:top w:val="none" w:sz="0" w:space="0" w:color="auto"/>
                <w:left w:val="none" w:sz="0" w:space="0" w:color="auto"/>
                <w:bottom w:val="none" w:sz="0" w:space="0" w:color="auto"/>
                <w:right w:val="none" w:sz="0" w:space="0" w:color="auto"/>
              </w:divBdr>
            </w:div>
            <w:div w:id="1576696422">
              <w:marLeft w:val="0"/>
              <w:marRight w:val="0"/>
              <w:marTop w:val="0"/>
              <w:marBottom w:val="0"/>
              <w:divBdr>
                <w:top w:val="none" w:sz="0" w:space="0" w:color="auto"/>
                <w:left w:val="none" w:sz="0" w:space="0" w:color="auto"/>
                <w:bottom w:val="none" w:sz="0" w:space="0" w:color="auto"/>
                <w:right w:val="none" w:sz="0" w:space="0" w:color="auto"/>
              </w:divBdr>
            </w:div>
            <w:div w:id="1172988959">
              <w:marLeft w:val="0"/>
              <w:marRight w:val="0"/>
              <w:marTop w:val="0"/>
              <w:marBottom w:val="0"/>
              <w:divBdr>
                <w:top w:val="none" w:sz="0" w:space="0" w:color="auto"/>
                <w:left w:val="none" w:sz="0" w:space="0" w:color="auto"/>
                <w:bottom w:val="none" w:sz="0" w:space="0" w:color="auto"/>
                <w:right w:val="none" w:sz="0" w:space="0" w:color="auto"/>
              </w:divBdr>
            </w:div>
            <w:div w:id="664211172">
              <w:marLeft w:val="0"/>
              <w:marRight w:val="0"/>
              <w:marTop w:val="0"/>
              <w:marBottom w:val="0"/>
              <w:divBdr>
                <w:top w:val="none" w:sz="0" w:space="0" w:color="auto"/>
                <w:left w:val="none" w:sz="0" w:space="0" w:color="auto"/>
                <w:bottom w:val="none" w:sz="0" w:space="0" w:color="auto"/>
                <w:right w:val="none" w:sz="0" w:space="0" w:color="auto"/>
              </w:divBdr>
            </w:div>
            <w:div w:id="1478380354">
              <w:marLeft w:val="0"/>
              <w:marRight w:val="0"/>
              <w:marTop w:val="0"/>
              <w:marBottom w:val="0"/>
              <w:divBdr>
                <w:top w:val="none" w:sz="0" w:space="0" w:color="auto"/>
                <w:left w:val="none" w:sz="0" w:space="0" w:color="auto"/>
                <w:bottom w:val="none" w:sz="0" w:space="0" w:color="auto"/>
                <w:right w:val="none" w:sz="0" w:space="0" w:color="auto"/>
              </w:divBdr>
            </w:div>
            <w:div w:id="907419060">
              <w:marLeft w:val="0"/>
              <w:marRight w:val="0"/>
              <w:marTop w:val="0"/>
              <w:marBottom w:val="0"/>
              <w:divBdr>
                <w:top w:val="none" w:sz="0" w:space="0" w:color="auto"/>
                <w:left w:val="none" w:sz="0" w:space="0" w:color="auto"/>
                <w:bottom w:val="none" w:sz="0" w:space="0" w:color="auto"/>
                <w:right w:val="none" w:sz="0" w:space="0" w:color="auto"/>
              </w:divBdr>
            </w:div>
            <w:div w:id="382556497">
              <w:marLeft w:val="0"/>
              <w:marRight w:val="0"/>
              <w:marTop w:val="0"/>
              <w:marBottom w:val="0"/>
              <w:divBdr>
                <w:top w:val="none" w:sz="0" w:space="0" w:color="auto"/>
                <w:left w:val="none" w:sz="0" w:space="0" w:color="auto"/>
                <w:bottom w:val="none" w:sz="0" w:space="0" w:color="auto"/>
                <w:right w:val="none" w:sz="0" w:space="0" w:color="auto"/>
              </w:divBdr>
            </w:div>
            <w:div w:id="699547646">
              <w:marLeft w:val="0"/>
              <w:marRight w:val="0"/>
              <w:marTop w:val="0"/>
              <w:marBottom w:val="0"/>
              <w:divBdr>
                <w:top w:val="none" w:sz="0" w:space="0" w:color="auto"/>
                <w:left w:val="none" w:sz="0" w:space="0" w:color="auto"/>
                <w:bottom w:val="none" w:sz="0" w:space="0" w:color="auto"/>
                <w:right w:val="none" w:sz="0" w:space="0" w:color="auto"/>
              </w:divBdr>
            </w:div>
            <w:div w:id="342781992">
              <w:marLeft w:val="0"/>
              <w:marRight w:val="0"/>
              <w:marTop w:val="0"/>
              <w:marBottom w:val="0"/>
              <w:divBdr>
                <w:top w:val="none" w:sz="0" w:space="0" w:color="auto"/>
                <w:left w:val="none" w:sz="0" w:space="0" w:color="auto"/>
                <w:bottom w:val="none" w:sz="0" w:space="0" w:color="auto"/>
                <w:right w:val="none" w:sz="0" w:space="0" w:color="auto"/>
              </w:divBdr>
            </w:div>
            <w:div w:id="1592161699">
              <w:marLeft w:val="0"/>
              <w:marRight w:val="0"/>
              <w:marTop w:val="0"/>
              <w:marBottom w:val="0"/>
              <w:divBdr>
                <w:top w:val="none" w:sz="0" w:space="0" w:color="auto"/>
                <w:left w:val="none" w:sz="0" w:space="0" w:color="auto"/>
                <w:bottom w:val="none" w:sz="0" w:space="0" w:color="auto"/>
                <w:right w:val="none" w:sz="0" w:space="0" w:color="auto"/>
              </w:divBdr>
            </w:div>
            <w:div w:id="467935568">
              <w:marLeft w:val="0"/>
              <w:marRight w:val="0"/>
              <w:marTop w:val="0"/>
              <w:marBottom w:val="0"/>
              <w:divBdr>
                <w:top w:val="none" w:sz="0" w:space="0" w:color="auto"/>
                <w:left w:val="none" w:sz="0" w:space="0" w:color="auto"/>
                <w:bottom w:val="none" w:sz="0" w:space="0" w:color="auto"/>
                <w:right w:val="none" w:sz="0" w:space="0" w:color="auto"/>
              </w:divBdr>
            </w:div>
            <w:div w:id="118302774">
              <w:marLeft w:val="0"/>
              <w:marRight w:val="0"/>
              <w:marTop w:val="0"/>
              <w:marBottom w:val="0"/>
              <w:divBdr>
                <w:top w:val="none" w:sz="0" w:space="0" w:color="auto"/>
                <w:left w:val="none" w:sz="0" w:space="0" w:color="auto"/>
                <w:bottom w:val="none" w:sz="0" w:space="0" w:color="auto"/>
                <w:right w:val="none" w:sz="0" w:space="0" w:color="auto"/>
              </w:divBdr>
            </w:div>
            <w:div w:id="1065643211">
              <w:marLeft w:val="0"/>
              <w:marRight w:val="0"/>
              <w:marTop w:val="0"/>
              <w:marBottom w:val="0"/>
              <w:divBdr>
                <w:top w:val="none" w:sz="0" w:space="0" w:color="auto"/>
                <w:left w:val="none" w:sz="0" w:space="0" w:color="auto"/>
                <w:bottom w:val="none" w:sz="0" w:space="0" w:color="auto"/>
                <w:right w:val="none" w:sz="0" w:space="0" w:color="auto"/>
              </w:divBdr>
            </w:div>
            <w:div w:id="1302425029">
              <w:marLeft w:val="0"/>
              <w:marRight w:val="0"/>
              <w:marTop w:val="0"/>
              <w:marBottom w:val="0"/>
              <w:divBdr>
                <w:top w:val="none" w:sz="0" w:space="0" w:color="auto"/>
                <w:left w:val="none" w:sz="0" w:space="0" w:color="auto"/>
                <w:bottom w:val="none" w:sz="0" w:space="0" w:color="auto"/>
                <w:right w:val="none" w:sz="0" w:space="0" w:color="auto"/>
              </w:divBdr>
            </w:div>
            <w:div w:id="952830133">
              <w:marLeft w:val="0"/>
              <w:marRight w:val="0"/>
              <w:marTop w:val="0"/>
              <w:marBottom w:val="0"/>
              <w:divBdr>
                <w:top w:val="none" w:sz="0" w:space="0" w:color="auto"/>
                <w:left w:val="none" w:sz="0" w:space="0" w:color="auto"/>
                <w:bottom w:val="none" w:sz="0" w:space="0" w:color="auto"/>
                <w:right w:val="none" w:sz="0" w:space="0" w:color="auto"/>
              </w:divBdr>
            </w:div>
            <w:div w:id="286548588">
              <w:marLeft w:val="0"/>
              <w:marRight w:val="0"/>
              <w:marTop w:val="0"/>
              <w:marBottom w:val="0"/>
              <w:divBdr>
                <w:top w:val="none" w:sz="0" w:space="0" w:color="auto"/>
                <w:left w:val="none" w:sz="0" w:space="0" w:color="auto"/>
                <w:bottom w:val="none" w:sz="0" w:space="0" w:color="auto"/>
                <w:right w:val="none" w:sz="0" w:space="0" w:color="auto"/>
              </w:divBdr>
            </w:div>
            <w:div w:id="1737238681">
              <w:marLeft w:val="0"/>
              <w:marRight w:val="0"/>
              <w:marTop w:val="0"/>
              <w:marBottom w:val="0"/>
              <w:divBdr>
                <w:top w:val="none" w:sz="0" w:space="0" w:color="auto"/>
                <w:left w:val="none" w:sz="0" w:space="0" w:color="auto"/>
                <w:bottom w:val="none" w:sz="0" w:space="0" w:color="auto"/>
                <w:right w:val="none" w:sz="0" w:space="0" w:color="auto"/>
              </w:divBdr>
            </w:div>
            <w:div w:id="2102290672">
              <w:marLeft w:val="0"/>
              <w:marRight w:val="0"/>
              <w:marTop w:val="0"/>
              <w:marBottom w:val="0"/>
              <w:divBdr>
                <w:top w:val="none" w:sz="0" w:space="0" w:color="auto"/>
                <w:left w:val="none" w:sz="0" w:space="0" w:color="auto"/>
                <w:bottom w:val="none" w:sz="0" w:space="0" w:color="auto"/>
                <w:right w:val="none" w:sz="0" w:space="0" w:color="auto"/>
              </w:divBdr>
            </w:div>
            <w:div w:id="1577206440">
              <w:marLeft w:val="0"/>
              <w:marRight w:val="0"/>
              <w:marTop w:val="0"/>
              <w:marBottom w:val="0"/>
              <w:divBdr>
                <w:top w:val="none" w:sz="0" w:space="0" w:color="auto"/>
                <w:left w:val="none" w:sz="0" w:space="0" w:color="auto"/>
                <w:bottom w:val="none" w:sz="0" w:space="0" w:color="auto"/>
                <w:right w:val="none" w:sz="0" w:space="0" w:color="auto"/>
              </w:divBdr>
            </w:div>
            <w:div w:id="1043212016">
              <w:marLeft w:val="0"/>
              <w:marRight w:val="0"/>
              <w:marTop w:val="0"/>
              <w:marBottom w:val="0"/>
              <w:divBdr>
                <w:top w:val="none" w:sz="0" w:space="0" w:color="auto"/>
                <w:left w:val="none" w:sz="0" w:space="0" w:color="auto"/>
                <w:bottom w:val="none" w:sz="0" w:space="0" w:color="auto"/>
                <w:right w:val="none" w:sz="0" w:space="0" w:color="auto"/>
              </w:divBdr>
            </w:div>
            <w:div w:id="1221751180">
              <w:marLeft w:val="0"/>
              <w:marRight w:val="0"/>
              <w:marTop w:val="0"/>
              <w:marBottom w:val="0"/>
              <w:divBdr>
                <w:top w:val="none" w:sz="0" w:space="0" w:color="auto"/>
                <w:left w:val="none" w:sz="0" w:space="0" w:color="auto"/>
                <w:bottom w:val="none" w:sz="0" w:space="0" w:color="auto"/>
                <w:right w:val="none" w:sz="0" w:space="0" w:color="auto"/>
              </w:divBdr>
            </w:div>
            <w:div w:id="756828272">
              <w:marLeft w:val="0"/>
              <w:marRight w:val="0"/>
              <w:marTop w:val="0"/>
              <w:marBottom w:val="0"/>
              <w:divBdr>
                <w:top w:val="none" w:sz="0" w:space="0" w:color="auto"/>
                <w:left w:val="none" w:sz="0" w:space="0" w:color="auto"/>
                <w:bottom w:val="none" w:sz="0" w:space="0" w:color="auto"/>
                <w:right w:val="none" w:sz="0" w:space="0" w:color="auto"/>
              </w:divBdr>
            </w:div>
            <w:div w:id="196936830">
              <w:marLeft w:val="0"/>
              <w:marRight w:val="0"/>
              <w:marTop w:val="0"/>
              <w:marBottom w:val="0"/>
              <w:divBdr>
                <w:top w:val="none" w:sz="0" w:space="0" w:color="auto"/>
                <w:left w:val="none" w:sz="0" w:space="0" w:color="auto"/>
                <w:bottom w:val="none" w:sz="0" w:space="0" w:color="auto"/>
                <w:right w:val="none" w:sz="0" w:space="0" w:color="auto"/>
              </w:divBdr>
            </w:div>
            <w:div w:id="1357386590">
              <w:marLeft w:val="0"/>
              <w:marRight w:val="0"/>
              <w:marTop w:val="0"/>
              <w:marBottom w:val="0"/>
              <w:divBdr>
                <w:top w:val="none" w:sz="0" w:space="0" w:color="auto"/>
                <w:left w:val="none" w:sz="0" w:space="0" w:color="auto"/>
                <w:bottom w:val="none" w:sz="0" w:space="0" w:color="auto"/>
                <w:right w:val="none" w:sz="0" w:space="0" w:color="auto"/>
              </w:divBdr>
            </w:div>
            <w:div w:id="67699631">
              <w:marLeft w:val="0"/>
              <w:marRight w:val="0"/>
              <w:marTop w:val="0"/>
              <w:marBottom w:val="0"/>
              <w:divBdr>
                <w:top w:val="none" w:sz="0" w:space="0" w:color="auto"/>
                <w:left w:val="none" w:sz="0" w:space="0" w:color="auto"/>
                <w:bottom w:val="none" w:sz="0" w:space="0" w:color="auto"/>
                <w:right w:val="none" w:sz="0" w:space="0" w:color="auto"/>
              </w:divBdr>
            </w:div>
            <w:div w:id="1222980611">
              <w:marLeft w:val="0"/>
              <w:marRight w:val="0"/>
              <w:marTop w:val="0"/>
              <w:marBottom w:val="0"/>
              <w:divBdr>
                <w:top w:val="none" w:sz="0" w:space="0" w:color="auto"/>
                <w:left w:val="none" w:sz="0" w:space="0" w:color="auto"/>
                <w:bottom w:val="none" w:sz="0" w:space="0" w:color="auto"/>
                <w:right w:val="none" w:sz="0" w:space="0" w:color="auto"/>
              </w:divBdr>
            </w:div>
            <w:div w:id="1839538093">
              <w:marLeft w:val="0"/>
              <w:marRight w:val="0"/>
              <w:marTop w:val="0"/>
              <w:marBottom w:val="0"/>
              <w:divBdr>
                <w:top w:val="none" w:sz="0" w:space="0" w:color="auto"/>
                <w:left w:val="none" w:sz="0" w:space="0" w:color="auto"/>
                <w:bottom w:val="none" w:sz="0" w:space="0" w:color="auto"/>
                <w:right w:val="none" w:sz="0" w:space="0" w:color="auto"/>
              </w:divBdr>
            </w:div>
            <w:div w:id="1014071166">
              <w:marLeft w:val="0"/>
              <w:marRight w:val="0"/>
              <w:marTop w:val="0"/>
              <w:marBottom w:val="0"/>
              <w:divBdr>
                <w:top w:val="none" w:sz="0" w:space="0" w:color="auto"/>
                <w:left w:val="none" w:sz="0" w:space="0" w:color="auto"/>
                <w:bottom w:val="none" w:sz="0" w:space="0" w:color="auto"/>
                <w:right w:val="none" w:sz="0" w:space="0" w:color="auto"/>
              </w:divBdr>
            </w:div>
            <w:div w:id="1119033571">
              <w:marLeft w:val="0"/>
              <w:marRight w:val="0"/>
              <w:marTop w:val="0"/>
              <w:marBottom w:val="0"/>
              <w:divBdr>
                <w:top w:val="none" w:sz="0" w:space="0" w:color="auto"/>
                <w:left w:val="none" w:sz="0" w:space="0" w:color="auto"/>
                <w:bottom w:val="none" w:sz="0" w:space="0" w:color="auto"/>
                <w:right w:val="none" w:sz="0" w:space="0" w:color="auto"/>
              </w:divBdr>
            </w:div>
            <w:div w:id="1295139524">
              <w:marLeft w:val="0"/>
              <w:marRight w:val="0"/>
              <w:marTop w:val="0"/>
              <w:marBottom w:val="0"/>
              <w:divBdr>
                <w:top w:val="none" w:sz="0" w:space="0" w:color="auto"/>
                <w:left w:val="none" w:sz="0" w:space="0" w:color="auto"/>
                <w:bottom w:val="none" w:sz="0" w:space="0" w:color="auto"/>
                <w:right w:val="none" w:sz="0" w:space="0" w:color="auto"/>
              </w:divBdr>
            </w:div>
            <w:div w:id="1714305015">
              <w:marLeft w:val="0"/>
              <w:marRight w:val="0"/>
              <w:marTop w:val="0"/>
              <w:marBottom w:val="0"/>
              <w:divBdr>
                <w:top w:val="none" w:sz="0" w:space="0" w:color="auto"/>
                <w:left w:val="none" w:sz="0" w:space="0" w:color="auto"/>
                <w:bottom w:val="none" w:sz="0" w:space="0" w:color="auto"/>
                <w:right w:val="none" w:sz="0" w:space="0" w:color="auto"/>
              </w:divBdr>
            </w:div>
            <w:div w:id="657920423">
              <w:marLeft w:val="0"/>
              <w:marRight w:val="0"/>
              <w:marTop w:val="0"/>
              <w:marBottom w:val="0"/>
              <w:divBdr>
                <w:top w:val="none" w:sz="0" w:space="0" w:color="auto"/>
                <w:left w:val="none" w:sz="0" w:space="0" w:color="auto"/>
                <w:bottom w:val="none" w:sz="0" w:space="0" w:color="auto"/>
                <w:right w:val="none" w:sz="0" w:space="0" w:color="auto"/>
              </w:divBdr>
            </w:div>
            <w:div w:id="1273781237">
              <w:marLeft w:val="0"/>
              <w:marRight w:val="0"/>
              <w:marTop w:val="0"/>
              <w:marBottom w:val="0"/>
              <w:divBdr>
                <w:top w:val="none" w:sz="0" w:space="0" w:color="auto"/>
                <w:left w:val="none" w:sz="0" w:space="0" w:color="auto"/>
                <w:bottom w:val="none" w:sz="0" w:space="0" w:color="auto"/>
                <w:right w:val="none" w:sz="0" w:space="0" w:color="auto"/>
              </w:divBdr>
            </w:div>
            <w:div w:id="1739667060">
              <w:marLeft w:val="0"/>
              <w:marRight w:val="0"/>
              <w:marTop w:val="0"/>
              <w:marBottom w:val="0"/>
              <w:divBdr>
                <w:top w:val="none" w:sz="0" w:space="0" w:color="auto"/>
                <w:left w:val="none" w:sz="0" w:space="0" w:color="auto"/>
                <w:bottom w:val="none" w:sz="0" w:space="0" w:color="auto"/>
                <w:right w:val="none" w:sz="0" w:space="0" w:color="auto"/>
              </w:divBdr>
            </w:div>
            <w:div w:id="699235720">
              <w:marLeft w:val="0"/>
              <w:marRight w:val="0"/>
              <w:marTop w:val="0"/>
              <w:marBottom w:val="0"/>
              <w:divBdr>
                <w:top w:val="none" w:sz="0" w:space="0" w:color="auto"/>
                <w:left w:val="none" w:sz="0" w:space="0" w:color="auto"/>
                <w:bottom w:val="none" w:sz="0" w:space="0" w:color="auto"/>
                <w:right w:val="none" w:sz="0" w:space="0" w:color="auto"/>
              </w:divBdr>
            </w:div>
            <w:div w:id="36659550">
              <w:marLeft w:val="0"/>
              <w:marRight w:val="0"/>
              <w:marTop w:val="0"/>
              <w:marBottom w:val="0"/>
              <w:divBdr>
                <w:top w:val="none" w:sz="0" w:space="0" w:color="auto"/>
                <w:left w:val="none" w:sz="0" w:space="0" w:color="auto"/>
                <w:bottom w:val="none" w:sz="0" w:space="0" w:color="auto"/>
                <w:right w:val="none" w:sz="0" w:space="0" w:color="auto"/>
              </w:divBdr>
            </w:div>
            <w:div w:id="1985818857">
              <w:marLeft w:val="0"/>
              <w:marRight w:val="0"/>
              <w:marTop w:val="0"/>
              <w:marBottom w:val="0"/>
              <w:divBdr>
                <w:top w:val="none" w:sz="0" w:space="0" w:color="auto"/>
                <w:left w:val="none" w:sz="0" w:space="0" w:color="auto"/>
                <w:bottom w:val="none" w:sz="0" w:space="0" w:color="auto"/>
                <w:right w:val="none" w:sz="0" w:space="0" w:color="auto"/>
              </w:divBdr>
            </w:div>
            <w:div w:id="2138526931">
              <w:marLeft w:val="0"/>
              <w:marRight w:val="0"/>
              <w:marTop w:val="0"/>
              <w:marBottom w:val="0"/>
              <w:divBdr>
                <w:top w:val="none" w:sz="0" w:space="0" w:color="auto"/>
                <w:left w:val="none" w:sz="0" w:space="0" w:color="auto"/>
                <w:bottom w:val="none" w:sz="0" w:space="0" w:color="auto"/>
                <w:right w:val="none" w:sz="0" w:space="0" w:color="auto"/>
              </w:divBdr>
            </w:div>
            <w:div w:id="1002854036">
              <w:marLeft w:val="0"/>
              <w:marRight w:val="0"/>
              <w:marTop w:val="0"/>
              <w:marBottom w:val="0"/>
              <w:divBdr>
                <w:top w:val="none" w:sz="0" w:space="0" w:color="auto"/>
                <w:left w:val="none" w:sz="0" w:space="0" w:color="auto"/>
                <w:bottom w:val="none" w:sz="0" w:space="0" w:color="auto"/>
                <w:right w:val="none" w:sz="0" w:space="0" w:color="auto"/>
              </w:divBdr>
            </w:div>
            <w:div w:id="299654924">
              <w:marLeft w:val="0"/>
              <w:marRight w:val="0"/>
              <w:marTop w:val="0"/>
              <w:marBottom w:val="0"/>
              <w:divBdr>
                <w:top w:val="none" w:sz="0" w:space="0" w:color="auto"/>
                <w:left w:val="none" w:sz="0" w:space="0" w:color="auto"/>
                <w:bottom w:val="none" w:sz="0" w:space="0" w:color="auto"/>
                <w:right w:val="none" w:sz="0" w:space="0" w:color="auto"/>
              </w:divBdr>
            </w:div>
            <w:div w:id="1834175748">
              <w:marLeft w:val="0"/>
              <w:marRight w:val="0"/>
              <w:marTop w:val="0"/>
              <w:marBottom w:val="0"/>
              <w:divBdr>
                <w:top w:val="none" w:sz="0" w:space="0" w:color="auto"/>
                <w:left w:val="none" w:sz="0" w:space="0" w:color="auto"/>
                <w:bottom w:val="none" w:sz="0" w:space="0" w:color="auto"/>
                <w:right w:val="none" w:sz="0" w:space="0" w:color="auto"/>
              </w:divBdr>
            </w:div>
            <w:div w:id="881939816">
              <w:marLeft w:val="0"/>
              <w:marRight w:val="0"/>
              <w:marTop w:val="0"/>
              <w:marBottom w:val="0"/>
              <w:divBdr>
                <w:top w:val="none" w:sz="0" w:space="0" w:color="auto"/>
                <w:left w:val="none" w:sz="0" w:space="0" w:color="auto"/>
                <w:bottom w:val="none" w:sz="0" w:space="0" w:color="auto"/>
                <w:right w:val="none" w:sz="0" w:space="0" w:color="auto"/>
              </w:divBdr>
            </w:div>
            <w:div w:id="471603891">
              <w:marLeft w:val="0"/>
              <w:marRight w:val="0"/>
              <w:marTop w:val="0"/>
              <w:marBottom w:val="0"/>
              <w:divBdr>
                <w:top w:val="none" w:sz="0" w:space="0" w:color="auto"/>
                <w:left w:val="none" w:sz="0" w:space="0" w:color="auto"/>
                <w:bottom w:val="none" w:sz="0" w:space="0" w:color="auto"/>
                <w:right w:val="none" w:sz="0" w:space="0" w:color="auto"/>
              </w:divBdr>
            </w:div>
            <w:div w:id="1137646806">
              <w:marLeft w:val="0"/>
              <w:marRight w:val="0"/>
              <w:marTop w:val="0"/>
              <w:marBottom w:val="0"/>
              <w:divBdr>
                <w:top w:val="none" w:sz="0" w:space="0" w:color="auto"/>
                <w:left w:val="none" w:sz="0" w:space="0" w:color="auto"/>
                <w:bottom w:val="none" w:sz="0" w:space="0" w:color="auto"/>
                <w:right w:val="none" w:sz="0" w:space="0" w:color="auto"/>
              </w:divBdr>
            </w:div>
            <w:div w:id="1457480358">
              <w:marLeft w:val="0"/>
              <w:marRight w:val="0"/>
              <w:marTop w:val="0"/>
              <w:marBottom w:val="0"/>
              <w:divBdr>
                <w:top w:val="none" w:sz="0" w:space="0" w:color="auto"/>
                <w:left w:val="none" w:sz="0" w:space="0" w:color="auto"/>
                <w:bottom w:val="none" w:sz="0" w:space="0" w:color="auto"/>
                <w:right w:val="none" w:sz="0" w:space="0" w:color="auto"/>
              </w:divBdr>
            </w:div>
            <w:div w:id="471799820">
              <w:marLeft w:val="0"/>
              <w:marRight w:val="0"/>
              <w:marTop w:val="0"/>
              <w:marBottom w:val="0"/>
              <w:divBdr>
                <w:top w:val="none" w:sz="0" w:space="0" w:color="auto"/>
                <w:left w:val="none" w:sz="0" w:space="0" w:color="auto"/>
                <w:bottom w:val="none" w:sz="0" w:space="0" w:color="auto"/>
                <w:right w:val="none" w:sz="0" w:space="0" w:color="auto"/>
              </w:divBdr>
            </w:div>
            <w:div w:id="347608911">
              <w:marLeft w:val="0"/>
              <w:marRight w:val="0"/>
              <w:marTop w:val="0"/>
              <w:marBottom w:val="0"/>
              <w:divBdr>
                <w:top w:val="none" w:sz="0" w:space="0" w:color="auto"/>
                <w:left w:val="none" w:sz="0" w:space="0" w:color="auto"/>
                <w:bottom w:val="none" w:sz="0" w:space="0" w:color="auto"/>
                <w:right w:val="none" w:sz="0" w:space="0" w:color="auto"/>
              </w:divBdr>
            </w:div>
            <w:div w:id="791292086">
              <w:marLeft w:val="0"/>
              <w:marRight w:val="0"/>
              <w:marTop w:val="0"/>
              <w:marBottom w:val="0"/>
              <w:divBdr>
                <w:top w:val="none" w:sz="0" w:space="0" w:color="auto"/>
                <w:left w:val="none" w:sz="0" w:space="0" w:color="auto"/>
                <w:bottom w:val="none" w:sz="0" w:space="0" w:color="auto"/>
                <w:right w:val="none" w:sz="0" w:space="0" w:color="auto"/>
              </w:divBdr>
            </w:div>
            <w:div w:id="1872953698">
              <w:marLeft w:val="0"/>
              <w:marRight w:val="0"/>
              <w:marTop w:val="0"/>
              <w:marBottom w:val="0"/>
              <w:divBdr>
                <w:top w:val="none" w:sz="0" w:space="0" w:color="auto"/>
                <w:left w:val="none" w:sz="0" w:space="0" w:color="auto"/>
                <w:bottom w:val="none" w:sz="0" w:space="0" w:color="auto"/>
                <w:right w:val="none" w:sz="0" w:space="0" w:color="auto"/>
              </w:divBdr>
            </w:div>
            <w:div w:id="278921828">
              <w:marLeft w:val="0"/>
              <w:marRight w:val="0"/>
              <w:marTop w:val="0"/>
              <w:marBottom w:val="0"/>
              <w:divBdr>
                <w:top w:val="none" w:sz="0" w:space="0" w:color="auto"/>
                <w:left w:val="none" w:sz="0" w:space="0" w:color="auto"/>
                <w:bottom w:val="none" w:sz="0" w:space="0" w:color="auto"/>
                <w:right w:val="none" w:sz="0" w:space="0" w:color="auto"/>
              </w:divBdr>
            </w:div>
            <w:div w:id="1069841945">
              <w:marLeft w:val="0"/>
              <w:marRight w:val="0"/>
              <w:marTop w:val="0"/>
              <w:marBottom w:val="0"/>
              <w:divBdr>
                <w:top w:val="none" w:sz="0" w:space="0" w:color="auto"/>
                <w:left w:val="none" w:sz="0" w:space="0" w:color="auto"/>
                <w:bottom w:val="none" w:sz="0" w:space="0" w:color="auto"/>
                <w:right w:val="none" w:sz="0" w:space="0" w:color="auto"/>
              </w:divBdr>
            </w:div>
            <w:div w:id="674578128">
              <w:marLeft w:val="0"/>
              <w:marRight w:val="0"/>
              <w:marTop w:val="0"/>
              <w:marBottom w:val="0"/>
              <w:divBdr>
                <w:top w:val="none" w:sz="0" w:space="0" w:color="auto"/>
                <w:left w:val="none" w:sz="0" w:space="0" w:color="auto"/>
                <w:bottom w:val="none" w:sz="0" w:space="0" w:color="auto"/>
                <w:right w:val="none" w:sz="0" w:space="0" w:color="auto"/>
              </w:divBdr>
            </w:div>
            <w:div w:id="1329358651">
              <w:marLeft w:val="0"/>
              <w:marRight w:val="0"/>
              <w:marTop w:val="0"/>
              <w:marBottom w:val="0"/>
              <w:divBdr>
                <w:top w:val="none" w:sz="0" w:space="0" w:color="auto"/>
                <w:left w:val="none" w:sz="0" w:space="0" w:color="auto"/>
                <w:bottom w:val="none" w:sz="0" w:space="0" w:color="auto"/>
                <w:right w:val="none" w:sz="0" w:space="0" w:color="auto"/>
              </w:divBdr>
            </w:div>
            <w:div w:id="1801991820">
              <w:marLeft w:val="0"/>
              <w:marRight w:val="0"/>
              <w:marTop w:val="0"/>
              <w:marBottom w:val="0"/>
              <w:divBdr>
                <w:top w:val="none" w:sz="0" w:space="0" w:color="auto"/>
                <w:left w:val="none" w:sz="0" w:space="0" w:color="auto"/>
                <w:bottom w:val="none" w:sz="0" w:space="0" w:color="auto"/>
                <w:right w:val="none" w:sz="0" w:space="0" w:color="auto"/>
              </w:divBdr>
            </w:div>
            <w:div w:id="1063137608">
              <w:marLeft w:val="0"/>
              <w:marRight w:val="0"/>
              <w:marTop w:val="0"/>
              <w:marBottom w:val="0"/>
              <w:divBdr>
                <w:top w:val="none" w:sz="0" w:space="0" w:color="auto"/>
                <w:left w:val="none" w:sz="0" w:space="0" w:color="auto"/>
                <w:bottom w:val="none" w:sz="0" w:space="0" w:color="auto"/>
                <w:right w:val="none" w:sz="0" w:space="0" w:color="auto"/>
              </w:divBdr>
            </w:div>
            <w:div w:id="494955234">
              <w:marLeft w:val="0"/>
              <w:marRight w:val="0"/>
              <w:marTop w:val="0"/>
              <w:marBottom w:val="0"/>
              <w:divBdr>
                <w:top w:val="none" w:sz="0" w:space="0" w:color="auto"/>
                <w:left w:val="none" w:sz="0" w:space="0" w:color="auto"/>
                <w:bottom w:val="none" w:sz="0" w:space="0" w:color="auto"/>
                <w:right w:val="none" w:sz="0" w:space="0" w:color="auto"/>
              </w:divBdr>
            </w:div>
            <w:div w:id="91978075">
              <w:marLeft w:val="0"/>
              <w:marRight w:val="0"/>
              <w:marTop w:val="0"/>
              <w:marBottom w:val="0"/>
              <w:divBdr>
                <w:top w:val="none" w:sz="0" w:space="0" w:color="auto"/>
                <w:left w:val="none" w:sz="0" w:space="0" w:color="auto"/>
                <w:bottom w:val="none" w:sz="0" w:space="0" w:color="auto"/>
                <w:right w:val="none" w:sz="0" w:space="0" w:color="auto"/>
              </w:divBdr>
            </w:div>
            <w:div w:id="1310399578">
              <w:marLeft w:val="0"/>
              <w:marRight w:val="0"/>
              <w:marTop w:val="0"/>
              <w:marBottom w:val="0"/>
              <w:divBdr>
                <w:top w:val="none" w:sz="0" w:space="0" w:color="auto"/>
                <w:left w:val="none" w:sz="0" w:space="0" w:color="auto"/>
                <w:bottom w:val="none" w:sz="0" w:space="0" w:color="auto"/>
                <w:right w:val="none" w:sz="0" w:space="0" w:color="auto"/>
              </w:divBdr>
            </w:div>
            <w:div w:id="1115977631">
              <w:marLeft w:val="0"/>
              <w:marRight w:val="0"/>
              <w:marTop w:val="0"/>
              <w:marBottom w:val="0"/>
              <w:divBdr>
                <w:top w:val="none" w:sz="0" w:space="0" w:color="auto"/>
                <w:left w:val="none" w:sz="0" w:space="0" w:color="auto"/>
                <w:bottom w:val="none" w:sz="0" w:space="0" w:color="auto"/>
                <w:right w:val="none" w:sz="0" w:space="0" w:color="auto"/>
              </w:divBdr>
            </w:div>
            <w:div w:id="1170487361">
              <w:marLeft w:val="0"/>
              <w:marRight w:val="0"/>
              <w:marTop w:val="0"/>
              <w:marBottom w:val="0"/>
              <w:divBdr>
                <w:top w:val="none" w:sz="0" w:space="0" w:color="auto"/>
                <w:left w:val="none" w:sz="0" w:space="0" w:color="auto"/>
                <w:bottom w:val="none" w:sz="0" w:space="0" w:color="auto"/>
                <w:right w:val="none" w:sz="0" w:space="0" w:color="auto"/>
              </w:divBdr>
            </w:div>
            <w:div w:id="649602526">
              <w:marLeft w:val="0"/>
              <w:marRight w:val="0"/>
              <w:marTop w:val="0"/>
              <w:marBottom w:val="0"/>
              <w:divBdr>
                <w:top w:val="none" w:sz="0" w:space="0" w:color="auto"/>
                <w:left w:val="none" w:sz="0" w:space="0" w:color="auto"/>
                <w:bottom w:val="none" w:sz="0" w:space="0" w:color="auto"/>
                <w:right w:val="none" w:sz="0" w:space="0" w:color="auto"/>
              </w:divBdr>
            </w:div>
            <w:div w:id="1504130468">
              <w:marLeft w:val="0"/>
              <w:marRight w:val="0"/>
              <w:marTop w:val="0"/>
              <w:marBottom w:val="0"/>
              <w:divBdr>
                <w:top w:val="none" w:sz="0" w:space="0" w:color="auto"/>
                <w:left w:val="none" w:sz="0" w:space="0" w:color="auto"/>
                <w:bottom w:val="none" w:sz="0" w:space="0" w:color="auto"/>
                <w:right w:val="none" w:sz="0" w:space="0" w:color="auto"/>
              </w:divBdr>
            </w:div>
            <w:div w:id="1664115638">
              <w:marLeft w:val="0"/>
              <w:marRight w:val="0"/>
              <w:marTop w:val="0"/>
              <w:marBottom w:val="0"/>
              <w:divBdr>
                <w:top w:val="none" w:sz="0" w:space="0" w:color="auto"/>
                <w:left w:val="none" w:sz="0" w:space="0" w:color="auto"/>
                <w:bottom w:val="none" w:sz="0" w:space="0" w:color="auto"/>
                <w:right w:val="none" w:sz="0" w:space="0" w:color="auto"/>
              </w:divBdr>
            </w:div>
            <w:div w:id="1532691977">
              <w:marLeft w:val="0"/>
              <w:marRight w:val="0"/>
              <w:marTop w:val="0"/>
              <w:marBottom w:val="0"/>
              <w:divBdr>
                <w:top w:val="none" w:sz="0" w:space="0" w:color="auto"/>
                <w:left w:val="none" w:sz="0" w:space="0" w:color="auto"/>
                <w:bottom w:val="none" w:sz="0" w:space="0" w:color="auto"/>
                <w:right w:val="none" w:sz="0" w:space="0" w:color="auto"/>
              </w:divBdr>
            </w:div>
            <w:div w:id="585118426">
              <w:marLeft w:val="0"/>
              <w:marRight w:val="0"/>
              <w:marTop w:val="0"/>
              <w:marBottom w:val="0"/>
              <w:divBdr>
                <w:top w:val="none" w:sz="0" w:space="0" w:color="auto"/>
                <w:left w:val="none" w:sz="0" w:space="0" w:color="auto"/>
                <w:bottom w:val="none" w:sz="0" w:space="0" w:color="auto"/>
                <w:right w:val="none" w:sz="0" w:space="0" w:color="auto"/>
              </w:divBdr>
            </w:div>
            <w:div w:id="1656454450">
              <w:marLeft w:val="0"/>
              <w:marRight w:val="0"/>
              <w:marTop w:val="0"/>
              <w:marBottom w:val="0"/>
              <w:divBdr>
                <w:top w:val="none" w:sz="0" w:space="0" w:color="auto"/>
                <w:left w:val="none" w:sz="0" w:space="0" w:color="auto"/>
                <w:bottom w:val="none" w:sz="0" w:space="0" w:color="auto"/>
                <w:right w:val="none" w:sz="0" w:space="0" w:color="auto"/>
              </w:divBdr>
            </w:div>
            <w:div w:id="328556101">
              <w:marLeft w:val="0"/>
              <w:marRight w:val="0"/>
              <w:marTop w:val="0"/>
              <w:marBottom w:val="0"/>
              <w:divBdr>
                <w:top w:val="none" w:sz="0" w:space="0" w:color="auto"/>
                <w:left w:val="none" w:sz="0" w:space="0" w:color="auto"/>
                <w:bottom w:val="none" w:sz="0" w:space="0" w:color="auto"/>
                <w:right w:val="none" w:sz="0" w:space="0" w:color="auto"/>
              </w:divBdr>
            </w:div>
            <w:div w:id="468549041">
              <w:marLeft w:val="0"/>
              <w:marRight w:val="0"/>
              <w:marTop w:val="0"/>
              <w:marBottom w:val="0"/>
              <w:divBdr>
                <w:top w:val="none" w:sz="0" w:space="0" w:color="auto"/>
                <w:left w:val="none" w:sz="0" w:space="0" w:color="auto"/>
                <w:bottom w:val="none" w:sz="0" w:space="0" w:color="auto"/>
                <w:right w:val="none" w:sz="0" w:space="0" w:color="auto"/>
              </w:divBdr>
            </w:div>
            <w:div w:id="297957630">
              <w:marLeft w:val="0"/>
              <w:marRight w:val="0"/>
              <w:marTop w:val="0"/>
              <w:marBottom w:val="0"/>
              <w:divBdr>
                <w:top w:val="none" w:sz="0" w:space="0" w:color="auto"/>
                <w:left w:val="none" w:sz="0" w:space="0" w:color="auto"/>
                <w:bottom w:val="none" w:sz="0" w:space="0" w:color="auto"/>
                <w:right w:val="none" w:sz="0" w:space="0" w:color="auto"/>
              </w:divBdr>
            </w:div>
            <w:div w:id="1534926476">
              <w:marLeft w:val="0"/>
              <w:marRight w:val="0"/>
              <w:marTop w:val="0"/>
              <w:marBottom w:val="0"/>
              <w:divBdr>
                <w:top w:val="none" w:sz="0" w:space="0" w:color="auto"/>
                <w:left w:val="none" w:sz="0" w:space="0" w:color="auto"/>
                <w:bottom w:val="none" w:sz="0" w:space="0" w:color="auto"/>
                <w:right w:val="none" w:sz="0" w:space="0" w:color="auto"/>
              </w:divBdr>
            </w:div>
            <w:div w:id="1862040297">
              <w:marLeft w:val="0"/>
              <w:marRight w:val="0"/>
              <w:marTop w:val="0"/>
              <w:marBottom w:val="0"/>
              <w:divBdr>
                <w:top w:val="none" w:sz="0" w:space="0" w:color="auto"/>
                <w:left w:val="none" w:sz="0" w:space="0" w:color="auto"/>
                <w:bottom w:val="none" w:sz="0" w:space="0" w:color="auto"/>
                <w:right w:val="none" w:sz="0" w:space="0" w:color="auto"/>
              </w:divBdr>
            </w:div>
            <w:div w:id="1685286165">
              <w:marLeft w:val="0"/>
              <w:marRight w:val="0"/>
              <w:marTop w:val="0"/>
              <w:marBottom w:val="0"/>
              <w:divBdr>
                <w:top w:val="none" w:sz="0" w:space="0" w:color="auto"/>
                <w:left w:val="none" w:sz="0" w:space="0" w:color="auto"/>
                <w:bottom w:val="none" w:sz="0" w:space="0" w:color="auto"/>
                <w:right w:val="none" w:sz="0" w:space="0" w:color="auto"/>
              </w:divBdr>
            </w:div>
            <w:div w:id="1509444054">
              <w:marLeft w:val="0"/>
              <w:marRight w:val="0"/>
              <w:marTop w:val="0"/>
              <w:marBottom w:val="0"/>
              <w:divBdr>
                <w:top w:val="none" w:sz="0" w:space="0" w:color="auto"/>
                <w:left w:val="none" w:sz="0" w:space="0" w:color="auto"/>
                <w:bottom w:val="none" w:sz="0" w:space="0" w:color="auto"/>
                <w:right w:val="none" w:sz="0" w:space="0" w:color="auto"/>
              </w:divBdr>
            </w:div>
            <w:div w:id="589893055">
              <w:marLeft w:val="0"/>
              <w:marRight w:val="0"/>
              <w:marTop w:val="0"/>
              <w:marBottom w:val="0"/>
              <w:divBdr>
                <w:top w:val="none" w:sz="0" w:space="0" w:color="auto"/>
                <w:left w:val="none" w:sz="0" w:space="0" w:color="auto"/>
                <w:bottom w:val="none" w:sz="0" w:space="0" w:color="auto"/>
                <w:right w:val="none" w:sz="0" w:space="0" w:color="auto"/>
              </w:divBdr>
            </w:div>
            <w:div w:id="1801874665">
              <w:marLeft w:val="0"/>
              <w:marRight w:val="0"/>
              <w:marTop w:val="0"/>
              <w:marBottom w:val="0"/>
              <w:divBdr>
                <w:top w:val="none" w:sz="0" w:space="0" w:color="auto"/>
                <w:left w:val="none" w:sz="0" w:space="0" w:color="auto"/>
                <w:bottom w:val="none" w:sz="0" w:space="0" w:color="auto"/>
                <w:right w:val="none" w:sz="0" w:space="0" w:color="auto"/>
              </w:divBdr>
            </w:div>
            <w:div w:id="1234316664">
              <w:marLeft w:val="0"/>
              <w:marRight w:val="0"/>
              <w:marTop w:val="0"/>
              <w:marBottom w:val="0"/>
              <w:divBdr>
                <w:top w:val="none" w:sz="0" w:space="0" w:color="auto"/>
                <w:left w:val="none" w:sz="0" w:space="0" w:color="auto"/>
                <w:bottom w:val="none" w:sz="0" w:space="0" w:color="auto"/>
                <w:right w:val="none" w:sz="0" w:space="0" w:color="auto"/>
              </w:divBdr>
            </w:div>
            <w:div w:id="1879464449">
              <w:marLeft w:val="0"/>
              <w:marRight w:val="0"/>
              <w:marTop w:val="0"/>
              <w:marBottom w:val="0"/>
              <w:divBdr>
                <w:top w:val="none" w:sz="0" w:space="0" w:color="auto"/>
                <w:left w:val="none" w:sz="0" w:space="0" w:color="auto"/>
                <w:bottom w:val="none" w:sz="0" w:space="0" w:color="auto"/>
                <w:right w:val="none" w:sz="0" w:space="0" w:color="auto"/>
              </w:divBdr>
            </w:div>
            <w:div w:id="98985766">
              <w:marLeft w:val="0"/>
              <w:marRight w:val="0"/>
              <w:marTop w:val="0"/>
              <w:marBottom w:val="0"/>
              <w:divBdr>
                <w:top w:val="none" w:sz="0" w:space="0" w:color="auto"/>
                <w:left w:val="none" w:sz="0" w:space="0" w:color="auto"/>
                <w:bottom w:val="none" w:sz="0" w:space="0" w:color="auto"/>
                <w:right w:val="none" w:sz="0" w:space="0" w:color="auto"/>
              </w:divBdr>
            </w:div>
            <w:div w:id="1447772685">
              <w:marLeft w:val="0"/>
              <w:marRight w:val="0"/>
              <w:marTop w:val="0"/>
              <w:marBottom w:val="0"/>
              <w:divBdr>
                <w:top w:val="none" w:sz="0" w:space="0" w:color="auto"/>
                <w:left w:val="none" w:sz="0" w:space="0" w:color="auto"/>
                <w:bottom w:val="none" w:sz="0" w:space="0" w:color="auto"/>
                <w:right w:val="none" w:sz="0" w:space="0" w:color="auto"/>
              </w:divBdr>
            </w:div>
            <w:div w:id="251935785">
              <w:marLeft w:val="0"/>
              <w:marRight w:val="0"/>
              <w:marTop w:val="0"/>
              <w:marBottom w:val="0"/>
              <w:divBdr>
                <w:top w:val="none" w:sz="0" w:space="0" w:color="auto"/>
                <w:left w:val="none" w:sz="0" w:space="0" w:color="auto"/>
                <w:bottom w:val="none" w:sz="0" w:space="0" w:color="auto"/>
                <w:right w:val="none" w:sz="0" w:space="0" w:color="auto"/>
              </w:divBdr>
            </w:div>
            <w:div w:id="160660437">
              <w:marLeft w:val="0"/>
              <w:marRight w:val="0"/>
              <w:marTop w:val="0"/>
              <w:marBottom w:val="0"/>
              <w:divBdr>
                <w:top w:val="none" w:sz="0" w:space="0" w:color="auto"/>
                <w:left w:val="none" w:sz="0" w:space="0" w:color="auto"/>
                <w:bottom w:val="none" w:sz="0" w:space="0" w:color="auto"/>
                <w:right w:val="none" w:sz="0" w:space="0" w:color="auto"/>
              </w:divBdr>
            </w:div>
            <w:div w:id="1137798434">
              <w:marLeft w:val="0"/>
              <w:marRight w:val="0"/>
              <w:marTop w:val="0"/>
              <w:marBottom w:val="0"/>
              <w:divBdr>
                <w:top w:val="none" w:sz="0" w:space="0" w:color="auto"/>
                <w:left w:val="none" w:sz="0" w:space="0" w:color="auto"/>
                <w:bottom w:val="none" w:sz="0" w:space="0" w:color="auto"/>
                <w:right w:val="none" w:sz="0" w:space="0" w:color="auto"/>
              </w:divBdr>
            </w:div>
            <w:div w:id="1713386182">
              <w:marLeft w:val="0"/>
              <w:marRight w:val="0"/>
              <w:marTop w:val="0"/>
              <w:marBottom w:val="0"/>
              <w:divBdr>
                <w:top w:val="none" w:sz="0" w:space="0" w:color="auto"/>
                <w:left w:val="none" w:sz="0" w:space="0" w:color="auto"/>
                <w:bottom w:val="none" w:sz="0" w:space="0" w:color="auto"/>
                <w:right w:val="none" w:sz="0" w:space="0" w:color="auto"/>
              </w:divBdr>
            </w:div>
            <w:div w:id="1905023523">
              <w:marLeft w:val="0"/>
              <w:marRight w:val="0"/>
              <w:marTop w:val="0"/>
              <w:marBottom w:val="0"/>
              <w:divBdr>
                <w:top w:val="none" w:sz="0" w:space="0" w:color="auto"/>
                <w:left w:val="none" w:sz="0" w:space="0" w:color="auto"/>
                <w:bottom w:val="none" w:sz="0" w:space="0" w:color="auto"/>
                <w:right w:val="none" w:sz="0" w:space="0" w:color="auto"/>
              </w:divBdr>
            </w:div>
            <w:div w:id="508756171">
              <w:marLeft w:val="0"/>
              <w:marRight w:val="0"/>
              <w:marTop w:val="0"/>
              <w:marBottom w:val="0"/>
              <w:divBdr>
                <w:top w:val="none" w:sz="0" w:space="0" w:color="auto"/>
                <w:left w:val="none" w:sz="0" w:space="0" w:color="auto"/>
                <w:bottom w:val="none" w:sz="0" w:space="0" w:color="auto"/>
                <w:right w:val="none" w:sz="0" w:space="0" w:color="auto"/>
              </w:divBdr>
            </w:div>
            <w:div w:id="86847169">
              <w:marLeft w:val="0"/>
              <w:marRight w:val="0"/>
              <w:marTop w:val="0"/>
              <w:marBottom w:val="0"/>
              <w:divBdr>
                <w:top w:val="none" w:sz="0" w:space="0" w:color="auto"/>
                <w:left w:val="none" w:sz="0" w:space="0" w:color="auto"/>
                <w:bottom w:val="none" w:sz="0" w:space="0" w:color="auto"/>
                <w:right w:val="none" w:sz="0" w:space="0" w:color="auto"/>
              </w:divBdr>
            </w:div>
            <w:div w:id="836270250">
              <w:marLeft w:val="0"/>
              <w:marRight w:val="0"/>
              <w:marTop w:val="0"/>
              <w:marBottom w:val="0"/>
              <w:divBdr>
                <w:top w:val="none" w:sz="0" w:space="0" w:color="auto"/>
                <w:left w:val="none" w:sz="0" w:space="0" w:color="auto"/>
                <w:bottom w:val="none" w:sz="0" w:space="0" w:color="auto"/>
                <w:right w:val="none" w:sz="0" w:space="0" w:color="auto"/>
              </w:divBdr>
            </w:div>
            <w:div w:id="863712049">
              <w:marLeft w:val="0"/>
              <w:marRight w:val="0"/>
              <w:marTop w:val="0"/>
              <w:marBottom w:val="0"/>
              <w:divBdr>
                <w:top w:val="none" w:sz="0" w:space="0" w:color="auto"/>
                <w:left w:val="none" w:sz="0" w:space="0" w:color="auto"/>
                <w:bottom w:val="none" w:sz="0" w:space="0" w:color="auto"/>
                <w:right w:val="none" w:sz="0" w:space="0" w:color="auto"/>
              </w:divBdr>
            </w:div>
            <w:div w:id="2125072026">
              <w:marLeft w:val="0"/>
              <w:marRight w:val="0"/>
              <w:marTop w:val="0"/>
              <w:marBottom w:val="0"/>
              <w:divBdr>
                <w:top w:val="none" w:sz="0" w:space="0" w:color="auto"/>
                <w:left w:val="none" w:sz="0" w:space="0" w:color="auto"/>
                <w:bottom w:val="none" w:sz="0" w:space="0" w:color="auto"/>
                <w:right w:val="none" w:sz="0" w:space="0" w:color="auto"/>
              </w:divBdr>
            </w:div>
            <w:div w:id="1297250332">
              <w:marLeft w:val="0"/>
              <w:marRight w:val="0"/>
              <w:marTop w:val="0"/>
              <w:marBottom w:val="0"/>
              <w:divBdr>
                <w:top w:val="none" w:sz="0" w:space="0" w:color="auto"/>
                <w:left w:val="none" w:sz="0" w:space="0" w:color="auto"/>
                <w:bottom w:val="none" w:sz="0" w:space="0" w:color="auto"/>
                <w:right w:val="none" w:sz="0" w:space="0" w:color="auto"/>
              </w:divBdr>
            </w:div>
            <w:div w:id="97872071">
              <w:marLeft w:val="0"/>
              <w:marRight w:val="0"/>
              <w:marTop w:val="0"/>
              <w:marBottom w:val="0"/>
              <w:divBdr>
                <w:top w:val="none" w:sz="0" w:space="0" w:color="auto"/>
                <w:left w:val="none" w:sz="0" w:space="0" w:color="auto"/>
                <w:bottom w:val="none" w:sz="0" w:space="0" w:color="auto"/>
                <w:right w:val="none" w:sz="0" w:space="0" w:color="auto"/>
              </w:divBdr>
            </w:div>
            <w:div w:id="878083983">
              <w:marLeft w:val="0"/>
              <w:marRight w:val="0"/>
              <w:marTop w:val="0"/>
              <w:marBottom w:val="0"/>
              <w:divBdr>
                <w:top w:val="none" w:sz="0" w:space="0" w:color="auto"/>
                <w:left w:val="none" w:sz="0" w:space="0" w:color="auto"/>
                <w:bottom w:val="none" w:sz="0" w:space="0" w:color="auto"/>
                <w:right w:val="none" w:sz="0" w:space="0" w:color="auto"/>
              </w:divBdr>
            </w:div>
            <w:div w:id="1045788196">
              <w:marLeft w:val="0"/>
              <w:marRight w:val="0"/>
              <w:marTop w:val="0"/>
              <w:marBottom w:val="0"/>
              <w:divBdr>
                <w:top w:val="none" w:sz="0" w:space="0" w:color="auto"/>
                <w:left w:val="none" w:sz="0" w:space="0" w:color="auto"/>
                <w:bottom w:val="none" w:sz="0" w:space="0" w:color="auto"/>
                <w:right w:val="none" w:sz="0" w:space="0" w:color="auto"/>
              </w:divBdr>
            </w:div>
            <w:div w:id="1613396035">
              <w:marLeft w:val="0"/>
              <w:marRight w:val="0"/>
              <w:marTop w:val="0"/>
              <w:marBottom w:val="0"/>
              <w:divBdr>
                <w:top w:val="none" w:sz="0" w:space="0" w:color="auto"/>
                <w:left w:val="none" w:sz="0" w:space="0" w:color="auto"/>
                <w:bottom w:val="none" w:sz="0" w:space="0" w:color="auto"/>
                <w:right w:val="none" w:sz="0" w:space="0" w:color="auto"/>
              </w:divBdr>
            </w:div>
            <w:div w:id="1189178675">
              <w:marLeft w:val="0"/>
              <w:marRight w:val="0"/>
              <w:marTop w:val="0"/>
              <w:marBottom w:val="0"/>
              <w:divBdr>
                <w:top w:val="none" w:sz="0" w:space="0" w:color="auto"/>
                <w:left w:val="none" w:sz="0" w:space="0" w:color="auto"/>
                <w:bottom w:val="none" w:sz="0" w:space="0" w:color="auto"/>
                <w:right w:val="none" w:sz="0" w:space="0" w:color="auto"/>
              </w:divBdr>
            </w:div>
            <w:div w:id="1999386304">
              <w:marLeft w:val="0"/>
              <w:marRight w:val="0"/>
              <w:marTop w:val="0"/>
              <w:marBottom w:val="0"/>
              <w:divBdr>
                <w:top w:val="none" w:sz="0" w:space="0" w:color="auto"/>
                <w:left w:val="none" w:sz="0" w:space="0" w:color="auto"/>
                <w:bottom w:val="none" w:sz="0" w:space="0" w:color="auto"/>
                <w:right w:val="none" w:sz="0" w:space="0" w:color="auto"/>
              </w:divBdr>
            </w:div>
            <w:div w:id="1787308418">
              <w:marLeft w:val="0"/>
              <w:marRight w:val="0"/>
              <w:marTop w:val="0"/>
              <w:marBottom w:val="0"/>
              <w:divBdr>
                <w:top w:val="none" w:sz="0" w:space="0" w:color="auto"/>
                <w:left w:val="none" w:sz="0" w:space="0" w:color="auto"/>
                <w:bottom w:val="none" w:sz="0" w:space="0" w:color="auto"/>
                <w:right w:val="none" w:sz="0" w:space="0" w:color="auto"/>
              </w:divBdr>
            </w:div>
            <w:div w:id="1659965810">
              <w:marLeft w:val="0"/>
              <w:marRight w:val="0"/>
              <w:marTop w:val="0"/>
              <w:marBottom w:val="0"/>
              <w:divBdr>
                <w:top w:val="none" w:sz="0" w:space="0" w:color="auto"/>
                <w:left w:val="none" w:sz="0" w:space="0" w:color="auto"/>
                <w:bottom w:val="none" w:sz="0" w:space="0" w:color="auto"/>
                <w:right w:val="none" w:sz="0" w:space="0" w:color="auto"/>
              </w:divBdr>
            </w:div>
            <w:div w:id="1559173389">
              <w:marLeft w:val="0"/>
              <w:marRight w:val="0"/>
              <w:marTop w:val="0"/>
              <w:marBottom w:val="0"/>
              <w:divBdr>
                <w:top w:val="none" w:sz="0" w:space="0" w:color="auto"/>
                <w:left w:val="none" w:sz="0" w:space="0" w:color="auto"/>
                <w:bottom w:val="none" w:sz="0" w:space="0" w:color="auto"/>
                <w:right w:val="none" w:sz="0" w:space="0" w:color="auto"/>
              </w:divBdr>
            </w:div>
            <w:div w:id="207500313">
              <w:marLeft w:val="0"/>
              <w:marRight w:val="0"/>
              <w:marTop w:val="0"/>
              <w:marBottom w:val="0"/>
              <w:divBdr>
                <w:top w:val="none" w:sz="0" w:space="0" w:color="auto"/>
                <w:left w:val="none" w:sz="0" w:space="0" w:color="auto"/>
                <w:bottom w:val="none" w:sz="0" w:space="0" w:color="auto"/>
                <w:right w:val="none" w:sz="0" w:space="0" w:color="auto"/>
              </w:divBdr>
            </w:div>
            <w:div w:id="992174626">
              <w:marLeft w:val="0"/>
              <w:marRight w:val="0"/>
              <w:marTop w:val="0"/>
              <w:marBottom w:val="0"/>
              <w:divBdr>
                <w:top w:val="none" w:sz="0" w:space="0" w:color="auto"/>
                <w:left w:val="none" w:sz="0" w:space="0" w:color="auto"/>
                <w:bottom w:val="none" w:sz="0" w:space="0" w:color="auto"/>
                <w:right w:val="none" w:sz="0" w:space="0" w:color="auto"/>
              </w:divBdr>
            </w:div>
            <w:div w:id="1176269550">
              <w:marLeft w:val="0"/>
              <w:marRight w:val="0"/>
              <w:marTop w:val="0"/>
              <w:marBottom w:val="0"/>
              <w:divBdr>
                <w:top w:val="none" w:sz="0" w:space="0" w:color="auto"/>
                <w:left w:val="none" w:sz="0" w:space="0" w:color="auto"/>
                <w:bottom w:val="none" w:sz="0" w:space="0" w:color="auto"/>
                <w:right w:val="none" w:sz="0" w:space="0" w:color="auto"/>
              </w:divBdr>
            </w:div>
            <w:div w:id="1305349622">
              <w:marLeft w:val="0"/>
              <w:marRight w:val="0"/>
              <w:marTop w:val="0"/>
              <w:marBottom w:val="0"/>
              <w:divBdr>
                <w:top w:val="none" w:sz="0" w:space="0" w:color="auto"/>
                <w:left w:val="none" w:sz="0" w:space="0" w:color="auto"/>
                <w:bottom w:val="none" w:sz="0" w:space="0" w:color="auto"/>
                <w:right w:val="none" w:sz="0" w:space="0" w:color="auto"/>
              </w:divBdr>
            </w:div>
            <w:div w:id="379551201">
              <w:marLeft w:val="0"/>
              <w:marRight w:val="0"/>
              <w:marTop w:val="0"/>
              <w:marBottom w:val="0"/>
              <w:divBdr>
                <w:top w:val="none" w:sz="0" w:space="0" w:color="auto"/>
                <w:left w:val="none" w:sz="0" w:space="0" w:color="auto"/>
                <w:bottom w:val="none" w:sz="0" w:space="0" w:color="auto"/>
                <w:right w:val="none" w:sz="0" w:space="0" w:color="auto"/>
              </w:divBdr>
            </w:div>
            <w:div w:id="1194735171">
              <w:marLeft w:val="0"/>
              <w:marRight w:val="0"/>
              <w:marTop w:val="0"/>
              <w:marBottom w:val="0"/>
              <w:divBdr>
                <w:top w:val="none" w:sz="0" w:space="0" w:color="auto"/>
                <w:left w:val="none" w:sz="0" w:space="0" w:color="auto"/>
                <w:bottom w:val="none" w:sz="0" w:space="0" w:color="auto"/>
                <w:right w:val="none" w:sz="0" w:space="0" w:color="auto"/>
              </w:divBdr>
            </w:div>
            <w:div w:id="1215120737">
              <w:marLeft w:val="0"/>
              <w:marRight w:val="0"/>
              <w:marTop w:val="0"/>
              <w:marBottom w:val="0"/>
              <w:divBdr>
                <w:top w:val="none" w:sz="0" w:space="0" w:color="auto"/>
                <w:left w:val="none" w:sz="0" w:space="0" w:color="auto"/>
                <w:bottom w:val="none" w:sz="0" w:space="0" w:color="auto"/>
                <w:right w:val="none" w:sz="0" w:space="0" w:color="auto"/>
              </w:divBdr>
            </w:div>
            <w:div w:id="1162625123">
              <w:marLeft w:val="0"/>
              <w:marRight w:val="0"/>
              <w:marTop w:val="0"/>
              <w:marBottom w:val="0"/>
              <w:divBdr>
                <w:top w:val="none" w:sz="0" w:space="0" w:color="auto"/>
                <w:left w:val="none" w:sz="0" w:space="0" w:color="auto"/>
                <w:bottom w:val="none" w:sz="0" w:space="0" w:color="auto"/>
                <w:right w:val="none" w:sz="0" w:space="0" w:color="auto"/>
              </w:divBdr>
            </w:div>
            <w:div w:id="607929528">
              <w:marLeft w:val="0"/>
              <w:marRight w:val="0"/>
              <w:marTop w:val="0"/>
              <w:marBottom w:val="0"/>
              <w:divBdr>
                <w:top w:val="none" w:sz="0" w:space="0" w:color="auto"/>
                <w:left w:val="none" w:sz="0" w:space="0" w:color="auto"/>
                <w:bottom w:val="none" w:sz="0" w:space="0" w:color="auto"/>
                <w:right w:val="none" w:sz="0" w:space="0" w:color="auto"/>
              </w:divBdr>
            </w:div>
            <w:div w:id="1719933723">
              <w:marLeft w:val="0"/>
              <w:marRight w:val="0"/>
              <w:marTop w:val="0"/>
              <w:marBottom w:val="0"/>
              <w:divBdr>
                <w:top w:val="none" w:sz="0" w:space="0" w:color="auto"/>
                <w:left w:val="none" w:sz="0" w:space="0" w:color="auto"/>
                <w:bottom w:val="none" w:sz="0" w:space="0" w:color="auto"/>
                <w:right w:val="none" w:sz="0" w:space="0" w:color="auto"/>
              </w:divBdr>
            </w:div>
            <w:div w:id="1810781616">
              <w:marLeft w:val="0"/>
              <w:marRight w:val="0"/>
              <w:marTop w:val="0"/>
              <w:marBottom w:val="0"/>
              <w:divBdr>
                <w:top w:val="none" w:sz="0" w:space="0" w:color="auto"/>
                <w:left w:val="none" w:sz="0" w:space="0" w:color="auto"/>
                <w:bottom w:val="none" w:sz="0" w:space="0" w:color="auto"/>
                <w:right w:val="none" w:sz="0" w:space="0" w:color="auto"/>
              </w:divBdr>
            </w:div>
            <w:div w:id="1868592339">
              <w:marLeft w:val="0"/>
              <w:marRight w:val="0"/>
              <w:marTop w:val="0"/>
              <w:marBottom w:val="0"/>
              <w:divBdr>
                <w:top w:val="none" w:sz="0" w:space="0" w:color="auto"/>
                <w:left w:val="none" w:sz="0" w:space="0" w:color="auto"/>
                <w:bottom w:val="none" w:sz="0" w:space="0" w:color="auto"/>
                <w:right w:val="none" w:sz="0" w:space="0" w:color="auto"/>
              </w:divBdr>
            </w:div>
            <w:div w:id="1657610688">
              <w:marLeft w:val="0"/>
              <w:marRight w:val="0"/>
              <w:marTop w:val="0"/>
              <w:marBottom w:val="0"/>
              <w:divBdr>
                <w:top w:val="none" w:sz="0" w:space="0" w:color="auto"/>
                <w:left w:val="none" w:sz="0" w:space="0" w:color="auto"/>
                <w:bottom w:val="none" w:sz="0" w:space="0" w:color="auto"/>
                <w:right w:val="none" w:sz="0" w:space="0" w:color="auto"/>
              </w:divBdr>
            </w:div>
            <w:div w:id="1470435309">
              <w:marLeft w:val="0"/>
              <w:marRight w:val="0"/>
              <w:marTop w:val="0"/>
              <w:marBottom w:val="0"/>
              <w:divBdr>
                <w:top w:val="none" w:sz="0" w:space="0" w:color="auto"/>
                <w:left w:val="none" w:sz="0" w:space="0" w:color="auto"/>
                <w:bottom w:val="none" w:sz="0" w:space="0" w:color="auto"/>
                <w:right w:val="none" w:sz="0" w:space="0" w:color="auto"/>
              </w:divBdr>
            </w:div>
            <w:div w:id="2110662309">
              <w:marLeft w:val="0"/>
              <w:marRight w:val="0"/>
              <w:marTop w:val="0"/>
              <w:marBottom w:val="0"/>
              <w:divBdr>
                <w:top w:val="none" w:sz="0" w:space="0" w:color="auto"/>
                <w:left w:val="none" w:sz="0" w:space="0" w:color="auto"/>
                <w:bottom w:val="none" w:sz="0" w:space="0" w:color="auto"/>
                <w:right w:val="none" w:sz="0" w:space="0" w:color="auto"/>
              </w:divBdr>
            </w:div>
            <w:div w:id="215745006">
              <w:marLeft w:val="0"/>
              <w:marRight w:val="0"/>
              <w:marTop w:val="0"/>
              <w:marBottom w:val="0"/>
              <w:divBdr>
                <w:top w:val="none" w:sz="0" w:space="0" w:color="auto"/>
                <w:left w:val="none" w:sz="0" w:space="0" w:color="auto"/>
                <w:bottom w:val="none" w:sz="0" w:space="0" w:color="auto"/>
                <w:right w:val="none" w:sz="0" w:space="0" w:color="auto"/>
              </w:divBdr>
            </w:div>
            <w:div w:id="417754549">
              <w:marLeft w:val="0"/>
              <w:marRight w:val="0"/>
              <w:marTop w:val="0"/>
              <w:marBottom w:val="0"/>
              <w:divBdr>
                <w:top w:val="none" w:sz="0" w:space="0" w:color="auto"/>
                <w:left w:val="none" w:sz="0" w:space="0" w:color="auto"/>
                <w:bottom w:val="none" w:sz="0" w:space="0" w:color="auto"/>
                <w:right w:val="none" w:sz="0" w:space="0" w:color="auto"/>
              </w:divBdr>
            </w:div>
            <w:div w:id="1379009551">
              <w:marLeft w:val="0"/>
              <w:marRight w:val="0"/>
              <w:marTop w:val="0"/>
              <w:marBottom w:val="0"/>
              <w:divBdr>
                <w:top w:val="none" w:sz="0" w:space="0" w:color="auto"/>
                <w:left w:val="none" w:sz="0" w:space="0" w:color="auto"/>
                <w:bottom w:val="none" w:sz="0" w:space="0" w:color="auto"/>
                <w:right w:val="none" w:sz="0" w:space="0" w:color="auto"/>
              </w:divBdr>
            </w:div>
            <w:div w:id="1233854802">
              <w:marLeft w:val="0"/>
              <w:marRight w:val="0"/>
              <w:marTop w:val="0"/>
              <w:marBottom w:val="0"/>
              <w:divBdr>
                <w:top w:val="none" w:sz="0" w:space="0" w:color="auto"/>
                <w:left w:val="none" w:sz="0" w:space="0" w:color="auto"/>
                <w:bottom w:val="none" w:sz="0" w:space="0" w:color="auto"/>
                <w:right w:val="none" w:sz="0" w:space="0" w:color="auto"/>
              </w:divBdr>
            </w:div>
            <w:div w:id="1648824781">
              <w:marLeft w:val="0"/>
              <w:marRight w:val="0"/>
              <w:marTop w:val="0"/>
              <w:marBottom w:val="0"/>
              <w:divBdr>
                <w:top w:val="none" w:sz="0" w:space="0" w:color="auto"/>
                <w:left w:val="none" w:sz="0" w:space="0" w:color="auto"/>
                <w:bottom w:val="none" w:sz="0" w:space="0" w:color="auto"/>
                <w:right w:val="none" w:sz="0" w:space="0" w:color="auto"/>
              </w:divBdr>
            </w:div>
            <w:div w:id="1907688178">
              <w:marLeft w:val="0"/>
              <w:marRight w:val="0"/>
              <w:marTop w:val="0"/>
              <w:marBottom w:val="0"/>
              <w:divBdr>
                <w:top w:val="none" w:sz="0" w:space="0" w:color="auto"/>
                <w:left w:val="none" w:sz="0" w:space="0" w:color="auto"/>
                <w:bottom w:val="none" w:sz="0" w:space="0" w:color="auto"/>
                <w:right w:val="none" w:sz="0" w:space="0" w:color="auto"/>
              </w:divBdr>
            </w:div>
            <w:div w:id="2101245572">
              <w:marLeft w:val="0"/>
              <w:marRight w:val="0"/>
              <w:marTop w:val="0"/>
              <w:marBottom w:val="0"/>
              <w:divBdr>
                <w:top w:val="none" w:sz="0" w:space="0" w:color="auto"/>
                <w:left w:val="none" w:sz="0" w:space="0" w:color="auto"/>
                <w:bottom w:val="none" w:sz="0" w:space="0" w:color="auto"/>
                <w:right w:val="none" w:sz="0" w:space="0" w:color="auto"/>
              </w:divBdr>
            </w:div>
            <w:div w:id="1383098099">
              <w:marLeft w:val="0"/>
              <w:marRight w:val="0"/>
              <w:marTop w:val="0"/>
              <w:marBottom w:val="0"/>
              <w:divBdr>
                <w:top w:val="none" w:sz="0" w:space="0" w:color="auto"/>
                <w:left w:val="none" w:sz="0" w:space="0" w:color="auto"/>
                <w:bottom w:val="none" w:sz="0" w:space="0" w:color="auto"/>
                <w:right w:val="none" w:sz="0" w:space="0" w:color="auto"/>
              </w:divBdr>
            </w:div>
            <w:div w:id="595869368">
              <w:marLeft w:val="0"/>
              <w:marRight w:val="0"/>
              <w:marTop w:val="0"/>
              <w:marBottom w:val="0"/>
              <w:divBdr>
                <w:top w:val="none" w:sz="0" w:space="0" w:color="auto"/>
                <w:left w:val="none" w:sz="0" w:space="0" w:color="auto"/>
                <w:bottom w:val="none" w:sz="0" w:space="0" w:color="auto"/>
                <w:right w:val="none" w:sz="0" w:space="0" w:color="auto"/>
              </w:divBdr>
            </w:div>
            <w:div w:id="910190681">
              <w:marLeft w:val="0"/>
              <w:marRight w:val="0"/>
              <w:marTop w:val="0"/>
              <w:marBottom w:val="0"/>
              <w:divBdr>
                <w:top w:val="none" w:sz="0" w:space="0" w:color="auto"/>
                <w:left w:val="none" w:sz="0" w:space="0" w:color="auto"/>
                <w:bottom w:val="none" w:sz="0" w:space="0" w:color="auto"/>
                <w:right w:val="none" w:sz="0" w:space="0" w:color="auto"/>
              </w:divBdr>
            </w:div>
            <w:div w:id="1046872941">
              <w:marLeft w:val="0"/>
              <w:marRight w:val="0"/>
              <w:marTop w:val="0"/>
              <w:marBottom w:val="0"/>
              <w:divBdr>
                <w:top w:val="none" w:sz="0" w:space="0" w:color="auto"/>
                <w:left w:val="none" w:sz="0" w:space="0" w:color="auto"/>
                <w:bottom w:val="none" w:sz="0" w:space="0" w:color="auto"/>
                <w:right w:val="none" w:sz="0" w:space="0" w:color="auto"/>
              </w:divBdr>
            </w:div>
            <w:div w:id="1902977667">
              <w:marLeft w:val="0"/>
              <w:marRight w:val="0"/>
              <w:marTop w:val="0"/>
              <w:marBottom w:val="0"/>
              <w:divBdr>
                <w:top w:val="none" w:sz="0" w:space="0" w:color="auto"/>
                <w:left w:val="none" w:sz="0" w:space="0" w:color="auto"/>
                <w:bottom w:val="none" w:sz="0" w:space="0" w:color="auto"/>
                <w:right w:val="none" w:sz="0" w:space="0" w:color="auto"/>
              </w:divBdr>
            </w:div>
            <w:div w:id="390614596">
              <w:marLeft w:val="0"/>
              <w:marRight w:val="0"/>
              <w:marTop w:val="0"/>
              <w:marBottom w:val="0"/>
              <w:divBdr>
                <w:top w:val="none" w:sz="0" w:space="0" w:color="auto"/>
                <w:left w:val="none" w:sz="0" w:space="0" w:color="auto"/>
                <w:bottom w:val="none" w:sz="0" w:space="0" w:color="auto"/>
                <w:right w:val="none" w:sz="0" w:space="0" w:color="auto"/>
              </w:divBdr>
            </w:div>
            <w:div w:id="834689622">
              <w:marLeft w:val="0"/>
              <w:marRight w:val="0"/>
              <w:marTop w:val="0"/>
              <w:marBottom w:val="0"/>
              <w:divBdr>
                <w:top w:val="none" w:sz="0" w:space="0" w:color="auto"/>
                <w:left w:val="none" w:sz="0" w:space="0" w:color="auto"/>
                <w:bottom w:val="none" w:sz="0" w:space="0" w:color="auto"/>
                <w:right w:val="none" w:sz="0" w:space="0" w:color="auto"/>
              </w:divBdr>
            </w:div>
            <w:div w:id="751271767">
              <w:marLeft w:val="0"/>
              <w:marRight w:val="0"/>
              <w:marTop w:val="0"/>
              <w:marBottom w:val="0"/>
              <w:divBdr>
                <w:top w:val="none" w:sz="0" w:space="0" w:color="auto"/>
                <w:left w:val="none" w:sz="0" w:space="0" w:color="auto"/>
                <w:bottom w:val="none" w:sz="0" w:space="0" w:color="auto"/>
                <w:right w:val="none" w:sz="0" w:space="0" w:color="auto"/>
              </w:divBdr>
            </w:div>
            <w:div w:id="1214389716">
              <w:marLeft w:val="0"/>
              <w:marRight w:val="0"/>
              <w:marTop w:val="0"/>
              <w:marBottom w:val="0"/>
              <w:divBdr>
                <w:top w:val="none" w:sz="0" w:space="0" w:color="auto"/>
                <w:left w:val="none" w:sz="0" w:space="0" w:color="auto"/>
                <w:bottom w:val="none" w:sz="0" w:space="0" w:color="auto"/>
                <w:right w:val="none" w:sz="0" w:space="0" w:color="auto"/>
              </w:divBdr>
            </w:div>
            <w:div w:id="1367221058">
              <w:marLeft w:val="0"/>
              <w:marRight w:val="0"/>
              <w:marTop w:val="0"/>
              <w:marBottom w:val="0"/>
              <w:divBdr>
                <w:top w:val="none" w:sz="0" w:space="0" w:color="auto"/>
                <w:left w:val="none" w:sz="0" w:space="0" w:color="auto"/>
                <w:bottom w:val="none" w:sz="0" w:space="0" w:color="auto"/>
                <w:right w:val="none" w:sz="0" w:space="0" w:color="auto"/>
              </w:divBdr>
            </w:div>
            <w:div w:id="446700482">
              <w:marLeft w:val="0"/>
              <w:marRight w:val="0"/>
              <w:marTop w:val="0"/>
              <w:marBottom w:val="0"/>
              <w:divBdr>
                <w:top w:val="none" w:sz="0" w:space="0" w:color="auto"/>
                <w:left w:val="none" w:sz="0" w:space="0" w:color="auto"/>
                <w:bottom w:val="none" w:sz="0" w:space="0" w:color="auto"/>
                <w:right w:val="none" w:sz="0" w:space="0" w:color="auto"/>
              </w:divBdr>
            </w:div>
            <w:div w:id="50470282">
              <w:marLeft w:val="0"/>
              <w:marRight w:val="0"/>
              <w:marTop w:val="0"/>
              <w:marBottom w:val="0"/>
              <w:divBdr>
                <w:top w:val="none" w:sz="0" w:space="0" w:color="auto"/>
                <w:left w:val="none" w:sz="0" w:space="0" w:color="auto"/>
                <w:bottom w:val="none" w:sz="0" w:space="0" w:color="auto"/>
                <w:right w:val="none" w:sz="0" w:space="0" w:color="auto"/>
              </w:divBdr>
            </w:div>
            <w:div w:id="1493065841">
              <w:marLeft w:val="0"/>
              <w:marRight w:val="0"/>
              <w:marTop w:val="0"/>
              <w:marBottom w:val="0"/>
              <w:divBdr>
                <w:top w:val="none" w:sz="0" w:space="0" w:color="auto"/>
                <w:left w:val="none" w:sz="0" w:space="0" w:color="auto"/>
                <w:bottom w:val="none" w:sz="0" w:space="0" w:color="auto"/>
                <w:right w:val="none" w:sz="0" w:space="0" w:color="auto"/>
              </w:divBdr>
            </w:div>
            <w:div w:id="62605259">
              <w:marLeft w:val="0"/>
              <w:marRight w:val="0"/>
              <w:marTop w:val="0"/>
              <w:marBottom w:val="0"/>
              <w:divBdr>
                <w:top w:val="none" w:sz="0" w:space="0" w:color="auto"/>
                <w:left w:val="none" w:sz="0" w:space="0" w:color="auto"/>
                <w:bottom w:val="none" w:sz="0" w:space="0" w:color="auto"/>
                <w:right w:val="none" w:sz="0" w:space="0" w:color="auto"/>
              </w:divBdr>
            </w:div>
            <w:div w:id="1144734481">
              <w:marLeft w:val="0"/>
              <w:marRight w:val="0"/>
              <w:marTop w:val="0"/>
              <w:marBottom w:val="0"/>
              <w:divBdr>
                <w:top w:val="none" w:sz="0" w:space="0" w:color="auto"/>
                <w:left w:val="none" w:sz="0" w:space="0" w:color="auto"/>
                <w:bottom w:val="none" w:sz="0" w:space="0" w:color="auto"/>
                <w:right w:val="none" w:sz="0" w:space="0" w:color="auto"/>
              </w:divBdr>
            </w:div>
            <w:div w:id="265357758">
              <w:marLeft w:val="0"/>
              <w:marRight w:val="0"/>
              <w:marTop w:val="0"/>
              <w:marBottom w:val="0"/>
              <w:divBdr>
                <w:top w:val="none" w:sz="0" w:space="0" w:color="auto"/>
                <w:left w:val="none" w:sz="0" w:space="0" w:color="auto"/>
                <w:bottom w:val="none" w:sz="0" w:space="0" w:color="auto"/>
                <w:right w:val="none" w:sz="0" w:space="0" w:color="auto"/>
              </w:divBdr>
            </w:div>
            <w:div w:id="900365247">
              <w:marLeft w:val="0"/>
              <w:marRight w:val="0"/>
              <w:marTop w:val="0"/>
              <w:marBottom w:val="0"/>
              <w:divBdr>
                <w:top w:val="none" w:sz="0" w:space="0" w:color="auto"/>
                <w:left w:val="none" w:sz="0" w:space="0" w:color="auto"/>
                <w:bottom w:val="none" w:sz="0" w:space="0" w:color="auto"/>
                <w:right w:val="none" w:sz="0" w:space="0" w:color="auto"/>
              </w:divBdr>
            </w:div>
            <w:div w:id="1964262763">
              <w:marLeft w:val="0"/>
              <w:marRight w:val="0"/>
              <w:marTop w:val="0"/>
              <w:marBottom w:val="0"/>
              <w:divBdr>
                <w:top w:val="none" w:sz="0" w:space="0" w:color="auto"/>
                <w:left w:val="none" w:sz="0" w:space="0" w:color="auto"/>
                <w:bottom w:val="none" w:sz="0" w:space="0" w:color="auto"/>
                <w:right w:val="none" w:sz="0" w:space="0" w:color="auto"/>
              </w:divBdr>
            </w:div>
            <w:div w:id="1050613583">
              <w:marLeft w:val="0"/>
              <w:marRight w:val="0"/>
              <w:marTop w:val="0"/>
              <w:marBottom w:val="0"/>
              <w:divBdr>
                <w:top w:val="none" w:sz="0" w:space="0" w:color="auto"/>
                <w:left w:val="none" w:sz="0" w:space="0" w:color="auto"/>
                <w:bottom w:val="none" w:sz="0" w:space="0" w:color="auto"/>
                <w:right w:val="none" w:sz="0" w:space="0" w:color="auto"/>
              </w:divBdr>
            </w:div>
            <w:div w:id="910849451">
              <w:marLeft w:val="0"/>
              <w:marRight w:val="0"/>
              <w:marTop w:val="0"/>
              <w:marBottom w:val="0"/>
              <w:divBdr>
                <w:top w:val="none" w:sz="0" w:space="0" w:color="auto"/>
                <w:left w:val="none" w:sz="0" w:space="0" w:color="auto"/>
                <w:bottom w:val="none" w:sz="0" w:space="0" w:color="auto"/>
                <w:right w:val="none" w:sz="0" w:space="0" w:color="auto"/>
              </w:divBdr>
            </w:div>
            <w:div w:id="1098478169">
              <w:marLeft w:val="0"/>
              <w:marRight w:val="0"/>
              <w:marTop w:val="0"/>
              <w:marBottom w:val="0"/>
              <w:divBdr>
                <w:top w:val="none" w:sz="0" w:space="0" w:color="auto"/>
                <w:left w:val="none" w:sz="0" w:space="0" w:color="auto"/>
                <w:bottom w:val="none" w:sz="0" w:space="0" w:color="auto"/>
                <w:right w:val="none" w:sz="0" w:space="0" w:color="auto"/>
              </w:divBdr>
            </w:div>
            <w:div w:id="2075199799">
              <w:marLeft w:val="0"/>
              <w:marRight w:val="0"/>
              <w:marTop w:val="0"/>
              <w:marBottom w:val="0"/>
              <w:divBdr>
                <w:top w:val="none" w:sz="0" w:space="0" w:color="auto"/>
                <w:left w:val="none" w:sz="0" w:space="0" w:color="auto"/>
                <w:bottom w:val="none" w:sz="0" w:space="0" w:color="auto"/>
                <w:right w:val="none" w:sz="0" w:space="0" w:color="auto"/>
              </w:divBdr>
            </w:div>
            <w:div w:id="486363500">
              <w:marLeft w:val="0"/>
              <w:marRight w:val="0"/>
              <w:marTop w:val="0"/>
              <w:marBottom w:val="0"/>
              <w:divBdr>
                <w:top w:val="none" w:sz="0" w:space="0" w:color="auto"/>
                <w:left w:val="none" w:sz="0" w:space="0" w:color="auto"/>
                <w:bottom w:val="none" w:sz="0" w:space="0" w:color="auto"/>
                <w:right w:val="none" w:sz="0" w:space="0" w:color="auto"/>
              </w:divBdr>
            </w:div>
            <w:div w:id="923075840">
              <w:marLeft w:val="0"/>
              <w:marRight w:val="0"/>
              <w:marTop w:val="0"/>
              <w:marBottom w:val="0"/>
              <w:divBdr>
                <w:top w:val="none" w:sz="0" w:space="0" w:color="auto"/>
                <w:left w:val="none" w:sz="0" w:space="0" w:color="auto"/>
                <w:bottom w:val="none" w:sz="0" w:space="0" w:color="auto"/>
                <w:right w:val="none" w:sz="0" w:space="0" w:color="auto"/>
              </w:divBdr>
            </w:div>
            <w:div w:id="1561818406">
              <w:marLeft w:val="0"/>
              <w:marRight w:val="0"/>
              <w:marTop w:val="0"/>
              <w:marBottom w:val="0"/>
              <w:divBdr>
                <w:top w:val="none" w:sz="0" w:space="0" w:color="auto"/>
                <w:left w:val="none" w:sz="0" w:space="0" w:color="auto"/>
                <w:bottom w:val="none" w:sz="0" w:space="0" w:color="auto"/>
                <w:right w:val="none" w:sz="0" w:space="0" w:color="auto"/>
              </w:divBdr>
            </w:div>
            <w:div w:id="1493914980">
              <w:marLeft w:val="0"/>
              <w:marRight w:val="0"/>
              <w:marTop w:val="0"/>
              <w:marBottom w:val="0"/>
              <w:divBdr>
                <w:top w:val="none" w:sz="0" w:space="0" w:color="auto"/>
                <w:left w:val="none" w:sz="0" w:space="0" w:color="auto"/>
                <w:bottom w:val="none" w:sz="0" w:space="0" w:color="auto"/>
                <w:right w:val="none" w:sz="0" w:space="0" w:color="auto"/>
              </w:divBdr>
            </w:div>
            <w:div w:id="1866863382">
              <w:marLeft w:val="0"/>
              <w:marRight w:val="0"/>
              <w:marTop w:val="0"/>
              <w:marBottom w:val="0"/>
              <w:divBdr>
                <w:top w:val="none" w:sz="0" w:space="0" w:color="auto"/>
                <w:left w:val="none" w:sz="0" w:space="0" w:color="auto"/>
                <w:bottom w:val="none" w:sz="0" w:space="0" w:color="auto"/>
                <w:right w:val="none" w:sz="0" w:space="0" w:color="auto"/>
              </w:divBdr>
            </w:div>
            <w:div w:id="988247414">
              <w:marLeft w:val="0"/>
              <w:marRight w:val="0"/>
              <w:marTop w:val="0"/>
              <w:marBottom w:val="0"/>
              <w:divBdr>
                <w:top w:val="none" w:sz="0" w:space="0" w:color="auto"/>
                <w:left w:val="none" w:sz="0" w:space="0" w:color="auto"/>
                <w:bottom w:val="none" w:sz="0" w:space="0" w:color="auto"/>
                <w:right w:val="none" w:sz="0" w:space="0" w:color="auto"/>
              </w:divBdr>
            </w:div>
            <w:div w:id="1307197672">
              <w:marLeft w:val="0"/>
              <w:marRight w:val="0"/>
              <w:marTop w:val="0"/>
              <w:marBottom w:val="0"/>
              <w:divBdr>
                <w:top w:val="none" w:sz="0" w:space="0" w:color="auto"/>
                <w:left w:val="none" w:sz="0" w:space="0" w:color="auto"/>
                <w:bottom w:val="none" w:sz="0" w:space="0" w:color="auto"/>
                <w:right w:val="none" w:sz="0" w:space="0" w:color="auto"/>
              </w:divBdr>
            </w:div>
            <w:div w:id="700592176">
              <w:marLeft w:val="0"/>
              <w:marRight w:val="0"/>
              <w:marTop w:val="0"/>
              <w:marBottom w:val="0"/>
              <w:divBdr>
                <w:top w:val="none" w:sz="0" w:space="0" w:color="auto"/>
                <w:left w:val="none" w:sz="0" w:space="0" w:color="auto"/>
                <w:bottom w:val="none" w:sz="0" w:space="0" w:color="auto"/>
                <w:right w:val="none" w:sz="0" w:space="0" w:color="auto"/>
              </w:divBdr>
            </w:div>
            <w:div w:id="674964083">
              <w:marLeft w:val="0"/>
              <w:marRight w:val="0"/>
              <w:marTop w:val="0"/>
              <w:marBottom w:val="0"/>
              <w:divBdr>
                <w:top w:val="none" w:sz="0" w:space="0" w:color="auto"/>
                <w:left w:val="none" w:sz="0" w:space="0" w:color="auto"/>
                <w:bottom w:val="none" w:sz="0" w:space="0" w:color="auto"/>
                <w:right w:val="none" w:sz="0" w:space="0" w:color="auto"/>
              </w:divBdr>
            </w:div>
            <w:div w:id="466241643">
              <w:marLeft w:val="0"/>
              <w:marRight w:val="0"/>
              <w:marTop w:val="0"/>
              <w:marBottom w:val="0"/>
              <w:divBdr>
                <w:top w:val="none" w:sz="0" w:space="0" w:color="auto"/>
                <w:left w:val="none" w:sz="0" w:space="0" w:color="auto"/>
                <w:bottom w:val="none" w:sz="0" w:space="0" w:color="auto"/>
                <w:right w:val="none" w:sz="0" w:space="0" w:color="auto"/>
              </w:divBdr>
            </w:div>
            <w:div w:id="1321696661">
              <w:marLeft w:val="0"/>
              <w:marRight w:val="0"/>
              <w:marTop w:val="0"/>
              <w:marBottom w:val="0"/>
              <w:divBdr>
                <w:top w:val="none" w:sz="0" w:space="0" w:color="auto"/>
                <w:left w:val="none" w:sz="0" w:space="0" w:color="auto"/>
                <w:bottom w:val="none" w:sz="0" w:space="0" w:color="auto"/>
                <w:right w:val="none" w:sz="0" w:space="0" w:color="auto"/>
              </w:divBdr>
            </w:div>
            <w:div w:id="1746490196">
              <w:marLeft w:val="0"/>
              <w:marRight w:val="0"/>
              <w:marTop w:val="0"/>
              <w:marBottom w:val="0"/>
              <w:divBdr>
                <w:top w:val="none" w:sz="0" w:space="0" w:color="auto"/>
                <w:left w:val="none" w:sz="0" w:space="0" w:color="auto"/>
                <w:bottom w:val="none" w:sz="0" w:space="0" w:color="auto"/>
                <w:right w:val="none" w:sz="0" w:space="0" w:color="auto"/>
              </w:divBdr>
            </w:div>
            <w:div w:id="1385249406">
              <w:marLeft w:val="0"/>
              <w:marRight w:val="0"/>
              <w:marTop w:val="0"/>
              <w:marBottom w:val="0"/>
              <w:divBdr>
                <w:top w:val="none" w:sz="0" w:space="0" w:color="auto"/>
                <w:left w:val="none" w:sz="0" w:space="0" w:color="auto"/>
                <w:bottom w:val="none" w:sz="0" w:space="0" w:color="auto"/>
                <w:right w:val="none" w:sz="0" w:space="0" w:color="auto"/>
              </w:divBdr>
            </w:div>
            <w:div w:id="353266360">
              <w:marLeft w:val="0"/>
              <w:marRight w:val="0"/>
              <w:marTop w:val="0"/>
              <w:marBottom w:val="0"/>
              <w:divBdr>
                <w:top w:val="none" w:sz="0" w:space="0" w:color="auto"/>
                <w:left w:val="none" w:sz="0" w:space="0" w:color="auto"/>
                <w:bottom w:val="none" w:sz="0" w:space="0" w:color="auto"/>
                <w:right w:val="none" w:sz="0" w:space="0" w:color="auto"/>
              </w:divBdr>
            </w:div>
            <w:div w:id="838467893">
              <w:marLeft w:val="0"/>
              <w:marRight w:val="0"/>
              <w:marTop w:val="0"/>
              <w:marBottom w:val="0"/>
              <w:divBdr>
                <w:top w:val="none" w:sz="0" w:space="0" w:color="auto"/>
                <w:left w:val="none" w:sz="0" w:space="0" w:color="auto"/>
                <w:bottom w:val="none" w:sz="0" w:space="0" w:color="auto"/>
                <w:right w:val="none" w:sz="0" w:space="0" w:color="auto"/>
              </w:divBdr>
            </w:div>
            <w:div w:id="1276055700">
              <w:marLeft w:val="0"/>
              <w:marRight w:val="0"/>
              <w:marTop w:val="0"/>
              <w:marBottom w:val="0"/>
              <w:divBdr>
                <w:top w:val="none" w:sz="0" w:space="0" w:color="auto"/>
                <w:left w:val="none" w:sz="0" w:space="0" w:color="auto"/>
                <w:bottom w:val="none" w:sz="0" w:space="0" w:color="auto"/>
                <w:right w:val="none" w:sz="0" w:space="0" w:color="auto"/>
              </w:divBdr>
            </w:div>
            <w:div w:id="314408668">
              <w:marLeft w:val="0"/>
              <w:marRight w:val="0"/>
              <w:marTop w:val="0"/>
              <w:marBottom w:val="0"/>
              <w:divBdr>
                <w:top w:val="none" w:sz="0" w:space="0" w:color="auto"/>
                <w:left w:val="none" w:sz="0" w:space="0" w:color="auto"/>
                <w:bottom w:val="none" w:sz="0" w:space="0" w:color="auto"/>
                <w:right w:val="none" w:sz="0" w:space="0" w:color="auto"/>
              </w:divBdr>
            </w:div>
            <w:div w:id="1775785089">
              <w:marLeft w:val="0"/>
              <w:marRight w:val="0"/>
              <w:marTop w:val="0"/>
              <w:marBottom w:val="0"/>
              <w:divBdr>
                <w:top w:val="none" w:sz="0" w:space="0" w:color="auto"/>
                <w:left w:val="none" w:sz="0" w:space="0" w:color="auto"/>
                <w:bottom w:val="none" w:sz="0" w:space="0" w:color="auto"/>
                <w:right w:val="none" w:sz="0" w:space="0" w:color="auto"/>
              </w:divBdr>
            </w:div>
            <w:div w:id="1854953749">
              <w:marLeft w:val="0"/>
              <w:marRight w:val="0"/>
              <w:marTop w:val="0"/>
              <w:marBottom w:val="0"/>
              <w:divBdr>
                <w:top w:val="none" w:sz="0" w:space="0" w:color="auto"/>
                <w:left w:val="none" w:sz="0" w:space="0" w:color="auto"/>
                <w:bottom w:val="none" w:sz="0" w:space="0" w:color="auto"/>
                <w:right w:val="none" w:sz="0" w:space="0" w:color="auto"/>
              </w:divBdr>
            </w:div>
            <w:div w:id="540435549">
              <w:marLeft w:val="0"/>
              <w:marRight w:val="0"/>
              <w:marTop w:val="0"/>
              <w:marBottom w:val="0"/>
              <w:divBdr>
                <w:top w:val="none" w:sz="0" w:space="0" w:color="auto"/>
                <w:left w:val="none" w:sz="0" w:space="0" w:color="auto"/>
                <w:bottom w:val="none" w:sz="0" w:space="0" w:color="auto"/>
                <w:right w:val="none" w:sz="0" w:space="0" w:color="auto"/>
              </w:divBdr>
            </w:div>
            <w:div w:id="1934243002">
              <w:marLeft w:val="0"/>
              <w:marRight w:val="0"/>
              <w:marTop w:val="0"/>
              <w:marBottom w:val="0"/>
              <w:divBdr>
                <w:top w:val="none" w:sz="0" w:space="0" w:color="auto"/>
                <w:left w:val="none" w:sz="0" w:space="0" w:color="auto"/>
                <w:bottom w:val="none" w:sz="0" w:space="0" w:color="auto"/>
                <w:right w:val="none" w:sz="0" w:space="0" w:color="auto"/>
              </w:divBdr>
            </w:div>
            <w:div w:id="1819882657">
              <w:marLeft w:val="0"/>
              <w:marRight w:val="0"/>
              <w:marTop w:val="0"/>
              <w:marBottom w:val="0"/>
              <w:divBdr>
                <w:top w:val="none" w:sz="0" w:space="0" w:color="auto"/>
                <w:left w:val="none" w:sz="0" w:space="0" w:color="auto"/>
                <w:bottom w:val="none" w:sz="0" w:space="0" w:color="auto"/>
                <w:right w:val="none" w:sz="0" w:space="0" w:color="auto"/>
              </w:divBdr>
            </w:div>
            <w:div w:id="561987138">
              <w:marLeft w:val="0"/>
              <w:marRight w:val="0"/>
              <w:marTop w:val="0"/>
              <w:marBottom w:val="0"/>
              <w:divBdr>
                <w:top w:val="none" w:sz="0" w:space="0" w:color="auto"/>
                <w:left w:val="none" w:sz="0" w:space="0" w:color="auto"/>
                <w:bottom w:val="none" w:sz="0" w:space="0" w:color="auto"/>
                <w:right w:val="none" w:sz="0" w:space="0" w:color="auto"/>
              </w:divBdr>
            </w:div>
            <w:div w:id="1933392149">
              <w:marLeft w:val="0"/>
              <w:marRight w:val="0"/>
              <w:marTop w:val="0"/>
              <w:marBottom w:val="0"/>
              <w:divBdr>
                <w:top w:val="none" w:sz="0" w:space="0" w:color="auto"/>
                <w:left w:val="none" w:sz="0" w:space="0" w:color="auto"/>
                <w:bottom w:val="none" w:sz="0" w:space="0" w:color="auto"/>
                <w:right w:val="none" w:sz="0" w:space="0" w:color="auto"/>
              </w:divBdr>
            </w:div>
            <w:div w:id="2139495403">
              <w:marLeft w:val="0"/>
              <w:marRight w:val="0"/>
              <w:marTop w:val="0"/>
              <w:marBottom w:val="0"/>
              <w:divBdr>
                <w:top w:val="none" w:sz="0" w:space="0" w:color="auto"/>
                <w:left w:val="none" w:sz="0" w:space="0" w:color="auto"/>
                <w:bottom w:val="none" w:sz="0" w:space="0" w:color="auto"/>
                <w:right w:val="none" w:sz="0" w:space="0" w:color="auto"/>
              </w:divBdr>
            </w:div>
            <w:div w:id="117918871">
              <w:marLeft w:val="0"/>
              <w:marRight w:val="0"/>
              <w:marTop w:val="0"/>
              <w:marBottom w:val="0"/>
              <w:divBdr>
                <w:top w:val="none" w:sz="0" w:space="0" w:color="auto"/>
                <w:left w:val="none" w:sz="0" w:space="0" w:color="auto"/>
                <w:bottom w:val="none" w:sz="0" w:space="0" w:color="auto"/>
                <w:right w:val="none" w:sz="0" w:space="0" w:color="auto"/>
              </w:divBdr>
            </w:div>
            <w:div w:id="1470703160">
              <w:marLeft w:val="0"/>
              <w:marRight w:val="0"/>
              <w:marTop w:val="0"/>
              <w:marBottom w:val="0"/>
              <w:divBdr>
                <w:top w:val="none" w:sz="0" w:space="0" w:color="auto"/>
                <w:left w:val="none" w:sz="0" w:space="0" w:color="auto"/>
                <w:bottom w:val="none" w:sz="0" w:space="0" w:color="auto"/>
                <w:right w:val="none" w:sz="0" w:space="0" w:color="auto"/>
              </w:divBdr>
            </w:div>
            <w:div w:id="1173640521">
              <w:marLeft w:val="0"/>
              <w:marRight w:val="0"/>
              <w:marTop w:val="0"/>
              <w:marBottom w:val="0"/>
              <w:divBdr>
                <w:top w:val="none" w:sz="0" w:space="0" w:color="auto"/>
                <w:left w:val="none" w:sz="0" w:space="0" w:color="auto"/>
                <w:bottom w:val="none" w:sz="0" w:space="0" w:color="auto"/>
                <w:right w:val="none" w:sz="0" w:space="0" w:color="auto"/>
              </w:divBdr>
            </w:div>
            <w:div w:id="183908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42035">
      <w:bodyDiv w:val="1"/>
      <w:marLeft w:val="0"/>
      <w:marRight w:val="0"/>
      <w:marTop w:val="0"/>
      <w:marBottom w:val="0"/>
      <w:divBdr>
        <w:top w:val="none" w:sz="0" w:space="0" w:color="auto"/>
        <w:left w:val="none" w:sz="0" w:space="0" w:color="auto"/>
        <w:bottom w:val="none" w:sz="0" w:space="0" w:color="auto"/>
        <w:right w:val="none" w:sz="0" w:space="0" w:color="auto"/>
      </w:divBdr>
    </w:div>
    <w:div w:id="241910217">
      <w:bodyDiv w:val="1"/>
      <w:marLeft w:val="0"/>
      <w:marRight w:val="0"/>
      <w:marTop w:val="0"/>
      <w:marBottom w:val="0"/>
      <w:divBdr>
        <w:top w:val="none" w:sz="0" w:space="0" w:color="auto"/>
        <w:left w:val="none" w:sz="0" w:space="0" w:color="auto"/>
        <w:bottom w:val="none" w:sz="0" w:space="0" w:color="auto"/>
        <w:right w:val="none" w:sz="0" w:space="0" w:color="auto"/>
      </w:divBdr>
      <w:divsChild>
        <w:div w:id="2075203456">
          <w:marLeft w:val="0"/>
          <w:marRight w:val="0"/>
          <w:marTop w:val="0"/>
          <w:marBottom w:val="0"/>
          <w:divBdr>
            <w:top w:val="none" w:sz="0" w:space="0" w:color="auto"/>
            <w:left w:val="none" w:sz="0" w:space="0" w:color="auto"/>
            <w:bottom w:val="none" w:sz="0" w:space="0" w:color="auto"/>
            <w:right w:val="none" w:sz="0" w:space="0" w:color="auto"/>
          </w:divBdr>
          <w:divsChild>
            <w:div w:id="629165460">
              <w:marLeft w:val="0"/>
              <w:marRight w:val="0"/>
              <w:marTop w:val="0"/>
              <w:marBottom w:val="0"/>
              <w:divBdr>
                <w:top w:val="none" w:sz="0" w:space="0" w:color="auto"/>
                <w:left w:val="none" w:sz="0" w:space="0" w:color="auto"/>
                <w:bottom w:val="none" w:sz="0" w:space="0" w:color="auto"/>
                <w:right w:val="none" w:sz="0" w:space="0" w:color="auto"/>
              </w:divBdr>
            </w:div>
            <w:div w:id="1440104007">
              <w:marLeft w:val="0"/>
              <w:marRight w:val="0"/>
              <w:marTop w:val="0"/>
              <w:marBottom w:val="0"/>
              <w:divBdr>
                <w:top w:val="none" w:sz="0" w:space="0" w:color="auto"/>
                <w:left w:val="none" w:sz="0" w:space="0" w:color="auto"/>
                <w:bottom w:val="none" w:sz="0" w:space="0" w:color="auto"/>
                <w:right w:val="none" w:sz="0" w:space="0" w:color="auto"/>
              </w:divBdr>
            </w:div>
            <w:div w:id="965502326">
              <w:marLeft w:val="0"/>
              <w:marRight w:val="0"/>
              <w:marTop w:val="0"/>
              <w:marBottom w:val="0"/>
              <w:divBdr>
                <w:top w:val="none" w:sz="0" w:space="0" w:color="auto"/>
                <w:left w:val="none" w:sz="0" w:space="0" w:color="auto"/>
                <w:bottom w:val="none" w:sz="0" w:space="0" w:color="auto"/>
                <w:right w:val="none" w:sz="0" w:space="0" w:color="auto"/>
              </w:divBdr>
            </w:div>
            <w:div w:id="395251340">
              <w:marLeft w:val="0"/>
              <w:marRight w:val="0"/>
              <w:marTop w:val="0"/>
              <w:marBottom w:val="0"/>
              <w:divBdr>
                <w:top w:val="none" w:sz="0" w:space="0" w:color="auto"/>
                <w:left w:val="none" w:sz="0" w:space="0" w:color="auto"/>
                <w:bottom w:val="none" w:sz="0" w:space="0" w:color="auto"/>
                <w:right w:val="none" w:sz="0" w:space="0" w:color="auto"/>
              </w:divBdr>
            </w:div>
            <w:div w:id="222524538">
              <w:marLeft w:val="0"/>
              <w:marRight w:val="0"/>
              <w:marTop w:val="0"/>
              <w:marBottom w:val="0"/>
              <w:divBdr>
                <w:top w:val="none" w:sz="0" w:space="0" w:color="auto"/>
                <w:left w:val="none" w:sz="0" w:space="0" w:color="auto"/>
                <w:bottom w:val="none" w:sz="0" w:space="0" w:color="auto"/>
                <w:right w:val="none" w:sz="0" w:space="0" w:color="auto"/>
              </w:divBdr>
            </w:div>
            <w:div w:id="141970249">
              <w:marLeft w:val="0"/>
              <w:marRight w:val="0"/>
              <w:marTop w:val="0"/>
              <w:marBottom w:val="0"/>
              <w:divBdr>
                <w:top w:val="none" w:sz="0" w:space="0" w:color="auto"/>
                <w:left w:val="none" w:sz="0" w:space="0" w:color="auto"/>
                <w:bottom w:val="none" w:sz="0" w:space="0" w:color="auto"/>
                <w:right w:val="none" w:sz="0" w:space="0" w:color="auto"/>
              </w:divBdr>
            </w:div>
            <w:div w:id="1199077926">
              <w:marLeft w:val="0"/>
              <w:marRight w:val="0"/>
              <w:marTop w:val="0"/>
              <w:marBottom w:val="0"/>
              <w:divBdr>
                <w:top w:val="none" w:sz="0" w:space="0" w:color="auto"/>
                <w:left w:val="none" w:sz="0" w:space="0" w:color="auto"/>
                <w:bottom w:val="none" w:sz="0" w:space="0" w:color="auto"/>
                <w:right w:val="none" w:sz="0" w:space="0" w:color="auto"/>
              </w:divBdr>
            </w:div>
            <w:div w:id="566378534">
              <w:marLeft w:val="0"/>
              <w:marRight w:val="0"/>
              <w:marTop w:val="0"/>
              <w:marBottom w:val="0"/>
              <w:divBdr>
                <w:top w:val="none" w:sz="0" w:space="0" w:color="auto"/>
                <w:left w:val="none" w:sz="0" w:space="0" w:color="auto"/>
                <w:bottom w:val="none" w:sz="0" w:space="0" w:color="auto"/>
                <w:right w:val="none" w:sz="0" w:space="0" w:color="auto"/>
              </w:divBdr>
            </w:div>
            <w:div w:id="280385958">
              <w:marLeft w:val="0"/>
              <w:marRight w:val="0"/>
              <w:marTop w:val="0"/>
              <w:marBottom w:val="0"/>
              <w:divBdr>
                <w:top w:val="none" w:sz="0" w:space="0" w:color="auto"/>
                <w:left w:val="none" w:sz="0" w:space="0" w:color="auto"/>
                <w:bottom w:val="none" w:sz="0" w:space="0" w:color="auto"/>
                <w:right w:val="none" w:sz="0" w:space="0" w:color="auto"/>
              </w:divBdr>
            </w:div>
            <w:div w:id="1257519236">
              <w:marLeft w:val="0"/>
              <w:marRight w:val="0"/>
              <w:marTop w:val="0"/>
              <w:marBottom w:val="0"/>
              <w:divBdr>
                <w:top w:val="none" w:sz="0" w:space="0" w:color="auto"/>
                <w:left w:val="none" w:sz="0" w:space="0" w:color="auto"/>
                <w:bottom w:val="none" w:sz="0" w:space="0" w:color="auto"/>
                <w:right w:val="none" w:sz="0" w:space="0" w:color="auto"/>
              </w:divBdr>
            </w:div>
            <w:div w:id="1062407709">
              <w:marLeft w:val="0"/>
              <w:marRight w:val="0"/>
              <w:marTop w:val="0"/>
              <w:marBottom w:val="0"/>
              <w:divBdr>
                <w:top w:val="none" w:sz="0" w:space="0" w:color="auto"/>
                <w:left w:val="none" w:sz="0" w:space="0" w:color="auto"/>
                <w:bottom w:val="none" w:sz="0" w:space="0" w:color="auto"/>
                <w:right w:val="none" w:sz="0" w:space="0" w:color="auto"/>
              </w:divBdr>
            </w:div>
            <w:div w:id="1890875219">
              <w:marLeft w:val="0"/>
              <w:marRight w:val="0"/>
              <w:marTop w:val="0"/>
              <w:marBottom w:val="0"/>
              <w:divBdr>
                <w:top w:val="none" w:sz="0" w:space="0" w:color="auto"/>
                <w:left w:val="none" w:sz="0" w:space="0" w:color="auto"/>
                <w:bottom w:val="none" w:sz="0" w:space="0" w:color="auto"/>
                <w:right w:val="none" w:sz="0" w:space="0" w:color="auto"/>
              </w:divBdr>
            </w:div>
            <w:div w:id="1685325906">
              <w:marLeft w:val="0"/>
              <w:marRight w:val="0"/>
              <w:marTop w:val="0"/>
              <w:marBottom w:val="0"/>
              <w:divBdr>
                <w:top w:val="none" w:sz="0" w:space="0" w:color="auto"/>
                <w:left w:val="none" w:sz="0" w:space="0" w:color="auto"/>
                <w:bottom w:val="none" w:sz="0" w:space="0" w:color="auto"/>
                <w:right w:val="none" w:sz="0" w:space="0" w:color="auto"/>
              </w:divBdr>
            </w:div>
            <w:div w:id="983578839">
              <w:marLeft w:val="0"/>
              <w:marRight w:val="0"/>
              <w:marTop w:val="0"/>
              <w:marBottom w:val="0"/>
              <w:divBdr>
                <w:top w:val="none" w:sz="0" w:space="0" w:color="auto"/>
                <w:left w:val="none" w:sz="0" w:space="0" w:color="auto"/>
                <w:bottom w:val="none" w:sz="0" w:space="0" w:color="auto"/>
                <w:right w:val="none" w:sz="0" w:space="0" w:color="auto"/>
              </w:divBdr>
            </w:div>
            <w:div w:id="569120135">
              <w:marLeft w:val="0"/>
              <w:marRight w:val="0"/>
              <w:marTop w:val="0"/>
              <w:marBottom w:val="0"/>
              <w:divBdr>
                <w:top w:val="none" w:sz="0" w:space="0" w:color="auto"/>
                <w:left w:val="none" w:sz="0" w:space="0" w:color="auto"/>
                <w:bottom w:val="none" w:sz="0" w:space="0" w:color="auto"/>
                <w:right w:val="none" w:sz="0" w:space="0" w:color="auto"/>
              </w:divBdr>
            </w:div>
            <w:div w:id="1877498016">
              <w:marLeft w:val="0"/>
              <w:marRight w:val="0"/>
              <w:marTop w:val="0"/>
              <w:marBottom w:val="0"/>
              <w:divBdr>
                <w:top w:val="none" w:sz="0" w:space="0" w:color="auto"/>
                <w:left w:val="none" w:sz="0" w:space="0" w:color="auto"/>
                <w:bottom w:val="none" w:sz="0" w:space="0" w:color="auto"/>
                <w:right w:val="none" w:sz="0" w:space="0" w:color="auto"/>
              </w:divBdr>
            </w:div>
            <w:div w:id="122232344">
              <w:marLeft w:val="0"/>
              <w:marRight w:val="0"/>
              <w:marTop w:val="0"/>
              <w:marBottom w:val="0"/>
              <w:divBdr>
                <w:top w:val="none" w:sz="0" w:space="0" w:color="auto"/>
                <w:left w:val="none" w:sz="0" w:space="0" w:color="auto"/>
                <w:bottom w:val="none" w:sz="0" w:space="0" w:color="auto"/>
                <w:right w:val="none" w:sz="0" w:space="0" w:color="auto"/>
              </w:divBdr>
            </w:div>
            <w:div w:id="319894898">
              <w:marLeft w:val="0"/>
              <w:marRight w:val="0"/>
              <w:marTop w:val="0"/>
              <w:marBottom w:val="0"/>
              <w:divBdr>
                <w:top w:val="none" w:sz="0" w:space="0" w:color="auto"/>
                <w:left w:val="none" w:sz="0" w:space="0" w:color="auto"/>
                <w:bottom w:val="none" w:sz="0" w:space="0" w:color="auto"/>
                <w:right w:val="none" w:sz="0" w:space="0" w:color="auto"/>
              </w:divBdr>
            </w:div>
            <w:div w:id="2004162341">
              <w:marLeft w:val="0"/>
              <w:marRight w:val="0"/>
              <w:marTop w:val="0"/>
              <w:marBottom w:val="0"/>
              <w:divBdr>
                <w:top w:val="none" w:sz="0" w:space="0" w:color="auto"/>
                <w:left w:val="none" w:sz="0" w:space="0" w:color="auto"/>
                <w:bottom w:val="none" w:sz="0" w:space="0" w:color="auto"/>
                <w:right w:val="none" w:sz="0" w:space="0" w:color="auto"/>
              </w:divBdr>
            </w:div>
            <w:div w:id="1940796215">
              <w:marLeft w:val="0"/>
              <w:marRight w:val="0"/>
              <w:marTop w:val="0"/>
              <w:marBottom w:val="0"/>
              <w:divBdr>
                <w:top w:val="none" w:sz="0" w:space="0" w:color="auto"/>
                <w:left w:val="none" w:sz="0" w:space="0" w:color="auto"/>
                <w:bottom w:val="none" w:sz="0" w:space="0" w:color="auto"/>
                <w:right w:val="none" w:sz="0" w:space="0" w:color="auto"/>
              </w:divBdr>
            </w:div>
            <w:div w:id="157569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82088">
      <w:bodyDiv w:val="1"/>
      <w:marLeft w:val="0"/>
      <w:marRight w:val="0"/>
      <w:marTop w:val="0"/>
      <w:marBottom w:val="0"/>
      <w:divBdr>
        <w:top w:val="none" w:sz="0" w:space="0" w:color="auto"/>
        <w:left w:val="none" w:sz="0" w:space="0" w:color="auto"/>
        <w:bottom w:val="none" w:sz="0" w:space="0" w:color="auto"/>
        <w:right w:val="none" w:sz="0" w:space="0" w:color="auto"/>
      </w:divBdr>
    </w:div>
    <w:div w:id="401753049">
      <w:bodyDiv w:val="1"/>
      <w:marLeft w:val="0"/>
      <w:marRight w:val="0"/>
      <w:marTop w:val="0"/>
      <w:marBottom w:val="0"/>
      <w:divBdr>
        <w:top w:val="none" w:sz="0" w:space="0" w:color="auto"/>
        <w:left w:val="none" w:sz="0" w:space="0" w:color="auto"/>
        <w:bottom w:val="none" w:sz="0" w:space="0" w:color="auto"/>
        <w:right w:val="none" w:sz="0" w:space="0" w:color="auto"/>
      </w:divBdr>
      <w:divsChild>
        <w:div w:id="753742925">
          <w:marLeft w:val="0"/>
          <w:marRight w:val="0"/>
          <w:marTop w:val="0"/>
          <w:marBottom w:val="0"/>
          <w:divBdr>
            <w:top w:val="none" w:sz="0" w:space="0" w:color="auto"/>
            <w:left w:val="none" w:sz="0" w:space="0" w:color="auto"/>
            <w:bottom w:val="none" w:sz="0" w:space="0" w:color="auto"/>
            <w:right w:val="none" w:sz="0" w:space="0" w:color="auto"/>
          </w:divBdr>
          <w:divsChild>
            <w:div w:id="987394735">
              <w:marLeft w:val="0"/>
              <w:marRight w:val="0"/>
              <w:marTop w:val="0"/>
              <w:marBottom w:val="0"/>
              <w:divBdr>
                <w:top w:val="none" w:sz="0" w:space="0" w:color="auto"/>
                <w:left w:val="none" w:sz="0" w:space="0" w:color="auto"/>
                <w:bottom w:val="none" w:sz="0" w:space="0" w:color="auto"/>
                <w:right w:val="none" w:sz="0" w:space="0" w:color="auto"/>
              </w:divBdr>
            </w:div>
            <w:div w:id="1184250846">
              <w:marLeft w:val="0"/>
              <w:marRight w:val="0"/>
              <w:marTop w:val="0"/>
              <w:marBottom w:val="0"/>
              <w:divBdr>
                <w:top w:val="none" w:sz="0" w:space="0" w:color="auto"/>
                <w:left w:val="none" w:sz="0" w:space="0" w:color="auto"/>
                <w:bottom w:val="none" w:sz="0" w:space="0" w:color="auto"/>
                <w:right w:val="none" w:sz="0" w:space="0" w:color="auto"/>
              </w:divBdr>
            </w:div>
            <w:div w:id="1240096551">
              <w:marLeft w:val="0"/>
              <w:marRight w:val="0"/>
              <w:marTop w:val="0"/>
              <w:marBottom w:val="0"/>
              <w:divBdr>
                <w:top w:val="none" w:sz="0" w:space="0" w:color="auto"/>
                <w:left w:val="none" w:sz="0" w:space="0" w:color="auto"/>
                <w:bottom w:val="none" w:sz="0" w:space="0" w:color="auto"/>
                <w:right w:val="none" w:sz="0" w:space="0" w:color="auto"/>
              </w:divBdr>
            </w:div>
            <w:div w:id="1988700970">
              <w:marLeft w:val="0"/>
              <w:marRight w:val="0"/>
              <w:marTop w:val="0"/>
              <w:marBottom w:val="0"/>
              <w:divBdr>
                <w:top w:val="none" w:sz="0" w:space="0" w:color="auto"/>
                <w:left w:val="none" w:sz="0" w:space="0" w:color="auto"/>
                <w:bottom w:val="none" w:sz="0" w:space="0" w:color="auto"/>
                <w:right w:val="none" w:sz="0" w:space="0" w:color="auto"/>
              </w:divBdr>
            </w:div>
            <w:div w:id="2093115363">
              <w:marLeft w:val="0"/>
              <w:marRight w:val="0"/>
              <w:marTop w:val="0"/>
              <w:marBottom w:val="0"/>
              <w:divBdr>
                <w:top w:val="none" w:sz="0" w:space="0" w:color="auto"/>
                <w:left w:val="none" w:sz="0" w:space="0" w:color="auto"/>
                <w:bottom w:val="none" w:sz="0" w:space="0" w:color="auto"/>
                <w:right w:val="none" w:sz="0" w:space="0" w:color="auto"/>
              </w:divBdr>
            </w:div>
            <w:div w:id="325011275">
              <w:marLeft w:val="0"/>
              <w:marRight w:val="0"/>
              <w:marTop w:val="0"/>
              <w:marBottom w:val="0"/>
              <w:divBdr>
                <w:top w:val="none" w:sz="0" w:space="0" w:color="auto"/>
                <w:left w:val="none" w:sz="0" w:space="0" w:color="auto"/>
                <w:bottom w:val="none" w:sz="0" w:space="0" w:color="auto"/>
                <w:right w:val="none" w:sz="0" w:space="0" w:color="auto"/>
              </w:divBdr>
            </w:div>
            <w:div w:id="842282255">
              <w:marLeft w:val="0"/>
              <w:marRight w:val="0"/>
              <w:marTop w:val="0"/>
              <w:marBottom w:val="0"/>
              <w:divBdr>
                <w:top w:val="none" w:sz="0" w:space="0" w:color="auto"/>
                <w:left w:val="none" w:sz="0" w:space="0" w:color="auto"/>
                <w:bottom w:val="none" w:sz="0" w:space="0" w:color="auto"/>
                <w:right w:val="none" w:sz="0" w:space="0" w:color="auto"/>
              </w:divBdr>
            </w:div>
            <w:div w:id="651063551">
              <w:marLeft w:val="0"/>
              <w:marRight w:val="0"/>
              <w:marTop w:val="0"/>
              <w:marBottom w:val="0"/>
              <w:divBdr>
                <w:top w:val="none" w:sz="0" w:space="0" w:color="auto"/>
                <w:left w:val="none" w:sz="0" w:space="0" w:color="auto"/>
                <w:bottom w:val="none" w:sz="0" w:space="0" w:color="auto"/>
                <w:right w:val="none" w:sz="0" w:space="0" w:color="auto"/>
              </w:divBdr>
            </w:div>
            <w:div w:id="178130772">
              <w:marLeft w:val="0"/>
              <w:marRight w:val="0"/>
              <w:marTop w:val="0"/>
              <w:marBottom w:val="0"/>
              <w:divBdr>
                <w:top w:val="none" w:sz="0" w:space="0" w:color="auto"/>
                <w:left w:val="none" w:sz="0" w:space="0" w:color="auto"/>
                <w:bottom w:val="none" w:sz="0" w:space="0" w:color="auto"/>
                <w:right w:val="none" w:sz="0" w:space="0" w:color="auto"/>
              </w:divBdr>
            </w:div>
            <w:div w:id="342324124">
              <w:marLeft w:val="0"/>
              <w:marRight w:val="0"/>
              <w:marTop w:val="0"/>
              <w:marBottom w:val="0"/>
              <w:divBdr>
                <w:top w:val="none" w:sz="0" w:space="0" w:color="auto"/>
                <w:left w:val="none" w:sz="0" w:space="0" w:color="auto"/>
                <w:bottom w:val="none" w:sz="0" w:space="0" w:color="auto"/>
                <w:right w:val="none" w:sz="0" w:space="0" w:color="auto"/>
              </w:divBdr>
            </w:div>
            <w:div w:id="1431781285">
              <w:marLeft w:val="0"/>
              <w:marRight w:val="0"/>
              <w:marTop w:val="0"/>
              <w:marBottom w:val="0"/>
              <w:divBdr>
                <w:top w:val="none" w:sz="0" w:space="0" w:color="auto"/>
                <w:left w:val="none" w:sz="0" w:space="0" w:color="auto"/>
                <w:bottom w:val="none" w:sz="0" w:space="0" w:color="auto"/>
                <w:right w:val="none" w:sz="0" w:space="0" w:color="auto"/>
              </w:divBdr>
            </w:div>
            <w:div w:id="962423801">
              <w:marLeft w:val="0"/>
              <w:marRight w:val="0"/>
              <w:marTop w:val="0"/>
              <w:marBottom w:val="0"/>
              <w:divBdr>
                <w:top w:val="none" w:sz="0" w:space="0" w:color="auto"/>
                <w:left w:val="none" w:sz="0" w:space="0" w:color="auto"/>
                <w:bottom w:val="none" w:sz="0" w:space="0" w:color="auto"/>
                <w:right w:val="none" w:sz="0" w:space="0" w:color="auto"/>
              </w:divBdr>
            </w:div>
            <w:div w:id="1525249334">
              <w:marLeft w:val="0"/>
              <w:marRight w:val="0"/>
              <w:marTop w:val="0"/>
              <w:marBottom w:val="0"/>
              <w:divBdr>
                <w:top w:val="none" w:sz="0" w:space="0" w:color="auto"/>
                <w:left w:val="none" w:sz="0" w:space="0" w:color="auto"/>
                <w:bottom w:val="none" w:sz="0" w:space="0" w:color="auto"/>
                <w:right w:val="none" w:sz="0" w:space="0" w:color="auto"/>
              </w:divBdr>
            </w:div>
            <w:div w:id="1359695203">
              <w:marLeft w:val="0"/>
              <w:marRight w:val="0"/>
              <w:marTop w:val="0"/>
              <w:marBottom w:val="0"/>
              <w:divBdr>
                <w:top w:val="none" w:sz="0" w:space="0" w:color="auto"/>
                <w:left w:val="none" w:sz="0" w:space="0" w:color="auto"/>
                <w:bottom w:val="none" w:sz="0" w:space="0" w:color="auto"/>
                <w:right w:val="none" w:sz="0" w:space="0" w:color="auto"/>
              </w:divBdr>
            </w:div>
            <w:div w:id="1677997924">
              <w:marLeft w:val="0"/>
              <w:marRight w:val="0"/>
              <w:marTop w:val="0"/>
              <w:marBottom w:val="0"/>
              <w:divBdr>
                <w:top w:val="none" w:sz="0" w:space="0" w:color="auto"/>
                <w:left w:val="none" w:sz="0" w:space="0" w:color="auto"/>
                <w:bottom w:val="none" w:sz="0" w:space="0" w:color="auto"/>
                <w:right w:val="none" w:sz="0" w:space="0" w:color="auto"/>
              </w:divBdr>
            </w:div>
            <w:div w:id="473837609">
              <w:marLeft w:val="0"/>
              <w:marRight w:val="0"/>
              <w:marTop w:val="0"/>
              <w:marBottom w:val="0"/>
              <w:divBdr>
                <w:top w:val="none" w:sz="0" w:space="0" w:color="auto"/>
                <w:left w:val="none" w:sz="0" w:space="0" w:color="auto"/>
                <w:bottom w:val="none" w:sz="0" w:space="0" w:color="auto"/>
                <w:right w:val="none" w:sz="0" w:space="0" w:color="auto"/>
              </w:divBdr>
            </w:div>
            <w:div w:id="465660031">
              <w:marLeft w:val="0"/>
              <w:marRight w:val="0"/>
              <w:marTop w:val="0"/>
              <w:marBottom w:val="0"/>
              <w:divBdr>
                <w:top w:val="none" w:sz="0" w:space="0" w:color="auto"/>
                <w:left w:val="none" w:sz="0" w:space="0" w:color="auto"/>
                <w:bottom w:val="none" w:sz="0" w:space="0" w:color="auto"/>
                <w:right w:val="none" w:sz="0" w:space="0" w:color="auto"/>
              </w:divBdr>
            </w:div>
            <w:div w:id="25913789">
              <w:marLeft w:val="0"/>
              <w:marRight w:val="0"/>
              <w:marTop w:val="0"/>
              <w:marBottom w:val="0"/>
              <w:divBdr>
                <w:top w:val="none" w:sz="0" w:space="0" w:color="auto"/>
                <w:left w:val="none" w:sz="0" w:space="0" w:color="auto"/>
                <w:bottom w:val="none" w:sz="0" w:space="0" w:color="auto"/>
                <w:right w:val="none" w:sz="0" w:space="0" w:color="auto"/>
              </w:divBdr>
            </w:div>
            <w:div w:id="509103331">
              <w:marLeft w:val="0"/>
              <w:marRight w:val="0"/>
              <w:marTop w:val="0"/>
              <w:marBottom w:val="0"/>
              <w:divBdr>
                <w:top w:val="none" w:sz="0" w:space="0" w:color="auto"/>
                <w:left w:val="none" w:sz="0" w:space="0" w:color="auto"/>
                <w:bottom w:val="none" w:sz="0" w:space="0" w:color="auto"/>
                <w:right w:val="none" w:sz="0" w:space="0" w:color="auto"/>
              </w:divBdr>
            </w:div>
            <w:div w:id="1008021907">
              <w:marLeft w:val="0"/>
              <w:marRight w:val="0"/>
              <w:marTop w:val="0"/>
              <w:marBottom w:val="0"/>
              <w:divBdr>
                <w:top w:val="none" w:sz="0" w:space="0" w:color="auto"/>
                <w:left w:val="none" w:sz="0" w:space="0" w:color="auto"/>
                <w:bottom w:val="none" w:sz="0" w:space="0" w:color="auto"/>
                <w:right w:val="none" w:sz="0" w:space="0" w:color="auto"/>
              </w:divBdr>
            </w:div>
            <w:div w:id="1505391529">
              <w:marLeft w:val="0"/>
              <w:marRight w:val="0"/>
              <w:marTop w:val="0"/>
              <w:marBottom w:val="0"/>
              <w:divBdr>
                <w:top w:val="none" w:sz="0" w:space="0" w:color="auto"/>
                <w:left w:val="none" w:sz="0" w:space="0" w:color="auto"/>
                <w:bottom w:val="none" w:sz="0" w:space="0" w:color="auto"/>
                <w:right w:val="none" w:sz="0" w:space="0" w:color="auto"/>
              </w:divBdr>
            </w:div>
            <w:div w:id="1203860472">
              <w:marLeft w:val="0"/>
              <w:marRight w:val="0"/>
              <w:marTop w:val="0"/>
              <w:marBottom w:val="0"/>
              <w:divBdr>
                <w:top w:val="none" w:sz="0" w:space="0" w:color="auto"/>
                <w:left w:val="none" w:sz="0" w:space="0" w:color="auto"/>
                <w:bottom w:val="none" w:sz="0" w:space="0" w:color="auto"/>
                <w:right w:val="none" w:sz="0" w:space="0" w:color="auto"/>
              </w:divBdr>
            </w:div>
            <w:div w:id="591278608">
              <w:marLeft w:val="0"/>
              <w:marRight w:val="0"/>
              <w:marTop w:val="0"/>
              <w:marBottom w:val="0"/>
              <w:divBdr>
                <w:top w:val="none" w:sz="0" w:space="0" w:color="auto"/>
                <w:left w:val="none" w:sz="0" w:space="0" w:color="auto"/>
                <w:bottom w:val="none" w:sz="0" w:space="0" w:color="auto"/>
                <w:right w:val="none" w:sz="0" w:space="0" w:color="auto"/>
              </w:divBdr>
            </w:div>
            <w:div w:id="8547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9191">
      <w:bodyDiv w:val="1"/>
      <w:marLeft w:val="0"/>
      <w:marRight w:val="0"/>
      <w:marTop w:val="0"/>
      <w:marBottom w:val="0"/>
      <w:divBdr>
        <w:top w:val="none" w:sz="0" w:space="0" w:color="auto"/>
        <w:left w:val="none" w:sz="0" w:space="0" w:color="auto"/>
        <w:bottom w:val="none" w:sz="0" w:space="0" w:color="auto"/>
        <w:right w:val="none" w:sz="0" w:space="0" w:color="auto"/>
      </w:divBdr>
      <w:divsChild>
        <w:div w:id="115486161">
          <w:marLeft w:val="0"/>
          <w:marRight w:val="0"/>
          <w:marTop w:val="0"/>
          <w:marBottom w:val="0"/>
          <w:divBdr>
            <w:top w:val="none" w:sz="0" w:space="0" w:color="auto"/>
            <w:left w:val="none" w:sz="0" w:space="0" w:color="auto"/>
            <w:bottom w:val="none" w:sz="0" w:space="0" w:color="auto"/>
            <w:right w:val="none" w:sz="0" w:space="0" w:color="auto"/>
          </w:divBdr>
          <w:divsChild>
            <w:div w:id="671764588">
              <w:marLeft w:val="0"/>
              <w:marRight w:val="0"/>
              <w:marTop w:val="0"/>
              <w:marBottom w:val="0"/>
              <w:divBdr>
                <w:top w:val="none" w:sz="0" w:space="0" w:color="auto"/>
                <w:left w:val="none" w:sz="0" w:space="0" w:color="auto"/>
                <w:bottom w:val="none" w:sz="0" w:space="0" w:color="auto"/>
                <w:right w:val="none" w:sz="0" w:space="0" w:color="auto"/>
              </w:divBdr>
            </w:div>
            <w:div w:id="1424105652">
              <w:marLeft w:val="0"/>
              <w:marRight w:val="0"/>
              <w:marTop w:val="0"/>
              <w:marBottom w:val="0"/>
              <w:divBdr>
                <w:top w:val="none" w:sz="0" w:space="0" w:color="auto"/>
                <w:left w:val="none" w:sz="0" w:space="0" w:color="auto"/>
                <w:bottom w:val="none" w:sz="0" w:space="0" w:color="auto"/>
                <w:right w:val="none" w:sz="0" w:space="0" w:color="auto"/>
              </w:divBdr>
            </w:div>
            <w:div w:id="51939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154696">
      <w:bodyDiv w:val="1"/>
      <w:marLeft w:val="0"/>
      <w:marRight w:val="0"/>
      <w:marTop w:val="0"/>
      <w:marBottom w:val="0"/>
      <w:divBdr>
        <w:top w:val="none" w:sz="0" w:space="0" w:color="auto"/>
        <w:left w:val="none" w:sz="0" w:space="0" w:color="auto"/>
        <w:bottom w:val="none" w:sz="0" w:space="0" w:color="auto"/>
        <w:right w:val="none" w:sz="0" w:space="0" w:color="auto"/>
      </w:divBdr>
      <w:divsChild>
        <w:div w:id="1665934907">
          <w:marLeft w:val="0"/>
          <w:marRight w:val="0"/>
          <w:marTop w:val="0"/>
          <w:marBottom w:val="0"/>
          <w:divBdr>
            <w:top w:val="none" w:sz="0" w:space="0" w:color="auto"/>
            <w:left w:val="none" w:sz="0" w:space="0" w:color="auto"/>
            <w:bottom w:val="none" w:sz="0" w:space="0" w:color="auto"/>
            <w:right w:val="none" w:sz="0" w:space="0" w:color="auto"/>
          </w:divBdr>
          <w:divsChild>
            <w:div w:id="1293245937">
              <w:marLeft w:val="0"/>
              <w:marRight w:val="0"/>
              <w:marTop w:val="0"/>
              <w:marBottom w:val="0"/>
              <w:divBdr>
                <w:top w:val="none" w:sz="0" w:space="0" w:color="auto"/>
                <w:left w:val="none" w:sz="0" w:space="0" w:color="auto"/>
                <w:bottom w:val="none" w:sz="0" w:space="0" w:color="auto"/>
                <w:right w:val="none" w:sz="0" w:space="0" w:color="auto"/>
              </w:divBdr>
            </w:div>
            <w:div w:id="437482310">
              <w:marLeft w:val="0"/>
              <w:marRight w:val="0"/>
              <w:marTop w:val="0"/>
              <w:marBottom w:val="0"/>
              <w:divBdr>
                <w:top w:val="none" w:sz="0" w:space="0" w:color="auto"/>
                <w:left w:val="none" w:sz="0" w:space="0" w:color="auto"/>
                <w:bottom w:val="none" w:sz="0" w:space="0" w:color="auto"/>
                <w:right w:val="none" w:sz="0" w:space="0" w:color="auto"/>
              </w:divBdr>
            </w:div>
            <w:div w:id="1941596723">
              <w:marLeft w:val="0"/>
              <w:marRight w:val="0"/>
              <w:marTop w:val="0"/>
              <w:marBottom w:val="0"/>
              <w:divBdr>
                <w:top w:val="none" w:sz="0" w:space="0" w:color="auto"/>
                <w:left w:val="none" w:sz="0" w:space="0" w:color="auto"/>
                <w:bottom w:val="none" w:sz="0" w:space="0" w:color="auto"/>
                <w:right w:val="none" w:sz="0" w:space="0" w:color="auto"/>
              </w:divBdr>
            </w:div>
            <w:div w:id="1472794019">
              <w:marLeft w:val="0"/>
              <w:marRight w:val="0"/>
              <w:marTop w:val="0"/>
              <w:marBottom w:val="0"/>
              <w:divBdr>
                <w:top w:val="none" w:sz="0" w:space="0" w:color="auto"/>
                <w:left w:val="none" w:sz="0" w:space="0" w:color="auto"/>
                <w:bottom w:val="none" w:sz="0" w:space="0" w:color="auto"/>
                <w:right w:val="none" w:sz="0" w:space="0" w:color="auto"/>
              </w:divBdr>
            </w:div>
            <w:div w:id="956326435">
              <w:marLeft w:val="0"/>
              <w:marRight w:val="0"/>
              <w:marTop w:val="0"/>
              <w:marBottom w:val="0"/>
              <w:divBdr>
                <w:top w:val="none" w:sz="0" w:space="0" w:color="auto"/>
                <w:left w:val="none" w:sz="0" w:space="0" w:color="auto"/>
                <w:bottom w:val="none" w:sz="0" w:space="0" w:color="auto"/>
                <w:right w:val="none" w:sz="0" w:space="0" w:color="auto"/>
              </w:divBdr>
            </w:div>
            <w:div w:id="280765405">
              <w:marLeft w:val="0"/>
              <w:marRight w:val="0"/>
              <w:marTop w:val="0"/>
              <w:marBottom w:val="0"/>
              <w:divBdr>
                <w:top w:val="none" w:sz="0" w:space="0" w:color="auto"/>
                <w:left w:val="none" w:sz="0" w:space="0" w:color="auto"/>
                <w:bottom w:val="none" w:sz="0" w:space="0" w:color="auto"/>
                <w:right w:val="none" w:sz="0" w:space="0" w:color="auto"/>
              </w:divBdr>
            </w:div>
            <w:div w:id="1606962218">
              <w:marLeft w:val="0"/>
              <w:marRight w:val="0"/>
              <w:marTop w:val="0"/>
              <w:marBottom w:val="0"/>
              <w:divBdr>
                <w:top w:val="none" w:sz="0" w:space="0" w:color="auto"/>
                <w:left w:val="none" w:sz="0" w:space="0" w:color="auto"/>
                <w:bottom w:val="none" w:sz="0" w:space="0" w:color="auto"/>
                <w:right w:val="none" w:sz="0" w:space="0" w:color="auto"/>
              </w:divBdr>
            </w:div>
            <w:div w:id="184102450">
              <w:marLeft w:val="0"/>
              <w:marRight w:val="0"/>
              <w:marTop w:val="0"/>
              <w:marBottom w:val="0"/>
              <w:divBdr>
                <w:top w:val="none" w:sz="0" w:space="0" w:color="auto"/>
                <w:left w:val="none" w:sz="0" w:space="0" w:color="auto"/>
                <w:bottom w:val="none" w:sz="0" w:space="0" w:color="auto"/>
                <w:right w:val="none" w:sz="0" w:space="0" w:color="auto"/>
              </w:divBdr>
            </w:div>
            <w:div w:id="1254706753">
              <w:marLeft w:val="0"/>
              <w:marRight w:val="0"/>
              <w:marTop w:val="0"/>
              <w:marBottom w:val="0"/>
              <w:divBdr>
                <w:top w:val="none" w:sz="0" w:space="0" w:color="auto"/>
                <w:left w:val="none" w:sz="0" w:space="0" w:color="auto"/>
                <w:bottom w:val="none" w:sz="0" w:space="0" w:color="auto"/>
                <w:right w:val="none" w:sz="0" w:space="0" w:color="auto"/>
              </w:divBdr>
            </w:div>
            <w:div w:id="1029768562">
              <w:marLeft w:val="0"/>
              <w:marRight w:val="0"/>
              <w:marTop w:val="0"/>
              <w:marBottom w:val="0"/>
              <w:divBdr>
                <w:top w:val="none" w:sz="0" w:space="0" w:color="auto"/>
                <w:left w:val="none" w:sz="0" w:space="0" w:color="auto"/>
                <w:bottom w:val="none" w:sz="0" w:space="0" w:color="auto"/>
                <w:right w:val="none" w:sz="0" w:space="0" w:color="auto"/>
              </w:divBdr>
            </w:div>
            <w:div w:id="2018844543">
              <w:marLeft w:val="0"/>
              <w:marRight w:val="0"/>
              <w:marTop w:val="0"/>
              <w:marBottom w:val="0"/>
              <w:divBdr>
                <w:top w:val="none" w:sz="0" w:space="0" w:color="auto"/>
                <w:left w:val="none" w:sz="0" w:space="0" w:color="auto"/>
                <w:bottom w:val="none" w:sz="0" w:space="0" w:color="auto"/>
                <w:right w:val="none" w:sz="0" w:space="0" w:color="auto"/>
              </w:divBdr>
            </w:div>
            <w:div w:id="1778669542">
              <w:marLeft w:val="0"/>
              <w:marRight w:val="0"/>
              <w:marTop w:val="0"/>
              <w:marBottom w:val="0"/>
              <w:divBdr>
                <w:top w:val="none" w:sz="0" w:space="0" w:color="auto"/>
                <w:left w:val="none" w:sz="0" w:space="0" w:color="auto"/>
                <w:bottom w:val="none" w:sz="0" w:space="0" w:color="auto"/>
                <w:right w:val="none" w:sz="0" w:space="0" w:color="auto"/>
              </w:divBdr>
            </w:div>
            <w:div w:id="1173758143">
              <w:marLeft w:val="0"/>
              <w:marRight w:val="0"/>
              <w:marTop w:val="0"/>
              <w:marBottom w:val="0"/>
              <w:divBdr>
                <w:top w:val="none" w:sz="0" w:space="0" w:color="auto"/>
                <w:left w:val="none" w:sz="0" w:space="0" w:color="auto"/>
                <w:bottom w:val="none" w:sz="0" w:space="0" w:color="auto"/>
                <w:right w:val="none" w:sz="0" w:space="0" w:color="auto"/>
              </w:divBdr>
            </w:div>
            <w:div w:id="134512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69235">
      <w:bodyDiv w:val="1"/>
      <w:marLeft w:val="0"/>
      <w:marRight w:val="0"/>
      <w:marTop w:val="0"/>
      <w:marBottom w:val="0"/>
      <w:divBdr>
        <w:top w:val="none" w:sz="0" w:space="0" w:color="auto"/>
        <w:left w:val="none" w:sz="0" w:space="0" w:color="auto"/>
        <w:bottom w:val="none" w:sz="0" w:space="0" w:color="auto"/>
        <w:right w:val="none" w:sz="0" w:space="0" w:color="auto"/>
      </w:divBdr>
      <w:divsChild>
        <w:div w:id="1553928342">
          <w:marLeft w:val="0"/>
          <w:marRight w:val="0"/>
          <w:marTop w:val="0"/>
          <w:marBottom w:val="0"/>
          <w:divBdr>
            <w:top w:val="none" w:sz="0" w:space="0" w:color="auto"/>
            <w:left w:val="none" w:sz="0" w:space="0" w:color="auto"/>
            <w:bottom w:val="none" w:sz="0" w:space="0" w:color="auto"/>
            <w:right w:val="none" w:sz="0" w:space="0" w:color="auto"/>
          </w:divBdr>
          <w:divsChild>
            <w:div w:id="1398867023">
              <w:marLeft w:val="0"/>
              <w:marRight w:val="0"/>
              <w:marTop w:val="0"/>
              <w:marBottom w:val="0"/>
              <w:divBdr>
                <w:top w:val="none" w:sz="0" w:space="0" w:color="auto"/>
                <w:left w:val="none" w:sz="0" w:space="0" w:color="auto"/>
                <w:bottom w:val="none" w:sz="0" w:space="0" w:color="auto"/>
                <w:right w:val="none" w:sz="0" w:space="0" w:color="auto"/>
              </w:divBdr>
            </w:div>
            <w:div w:id="1286428957">
              <w:marLeft w:val="0"/>
              <w:marRight w:val="0"/>
              <w:marTop w:val="0"/>
              <w:marBottom w:val="0"/>
              <w:divBdr>
                <w:top w:val="none" w:sz="0" w:space="0" w:color="auto"/>
                <w:left w:val="none" w:sz="0" w:space="0" w:color="auto"/>
                <w:bottom w:val="none" w:sz="0" w:space="0" w:color="auto"/>
                <w:right w:val="none" w:sz="0" w:space="0" w:color="auto"/>
              </w:divBdr>
            </w:div>
            <w:div w:id="1222672184">
              <w:marLeft w:val="0"/>
              <w:marRight w:val="0"/>
              <w:marTop w:val="0"/>
              <w:marBottom w:val="0"/>
              <w:divBdr>
                <w:top w:val="none" w:sz="0" w:space="0" w:color="auto"/>
                <w:left w:val="none" w:sz="0" w:space="0" w:color="auto"/>
                <w:bottom w:val="none" w:sz="0" w:space="0" w:color="auto"/>
                <w:right w:val="none" w:sz="0" w:space="0" w:color="auto"/>
              </w:divBdr>
            </w:div>
            <w:div w:id="795105870">
              <w:marLeft w:val="0"/>
              <w:marRight w:val="0"/>
              <w:marTop w:val="0"/>
              <w:marBottom w:val="0"/>
              <w:divBdr>
                <w:top w:val="none" w:sz="0" w:space="0" w:color="auto"/>
                <w:left w:val="none" w:sz="0" w:space="0" w:color="auto"/>
                <w:bottom w:val="none" w:sz="0" w:space="0" w:color="auto"/>
                <w:right w:val="none" w:sz="0" w:space="0" w:color="auto"/>
              </w:divBdr>
            </w:div>
            <w:div w:id="82184213">
              <w:marLeft w:val="0"/>
              <w:marRight w:val="0"/>
              <w:marTop w:val="0"/>
              <w:marBottom w:val="0"/>
              <w:divBdr>
                <w:top w:val="none" w:sz="0" w:space="0" w:color="auto"/>
                <w:left w:val="none" w:sz="0" w:space="0" w:color="auto"/>
                <w:bottom w:val="none" w:sz="0" w:space="0" w:color="auto"/>
                <w:right w:val="none" w:sz="0" w:space="0" w:color="auto"/>
              </w:divBdr>
            </w:div>
            <w:div w:id="92017933">
              <w:marLeft w:val="0"/>
              <w:marRight w:val="0"/>
              <w:marTop w:val="0"/>
              <w:marBottom w:val="0"/>
              <w:divBdr>
                <w:top w:val="none" w:sz="0" w:space="0" w:color="auto"/>
                <w:left w:val="none" w:sz="0" w:space="0" w:color="auto"/>
                <w:bottom w:val="none" w:sz="0" w:space="0" w:color="auto"/>
                <w:right w:val="none" w:sz="0" w:space="0" w:color="auto"/>
              </w:divBdr>
            </w:div>
            <w:div w:id="339358600">
              <w:marLeft w:val="0"/>
              <w:marRight w:val="0"/>
              <w:marTop w:val="0"/>
              <w:marBottom w:val="0"/>
              <w:divBdr>
                <w:top w:val="none" w:sz="0" w:space="0" w:color="auto"/>
                <w:left w:val="none" w:sz="0" w:space="0" w:color="auto"/>
                <w:bottom w:val="none" w:sz="0" w:space="0" w:color="auto"/>
                <w:right w:val="none" w:sz="0" w:space="0" w:color="auto"/>
              </w:divBdr>
            </w:div>
            <w:div w:id="63725315">
              <w:marLeft w:val="0"/>
              <w:marRight w:val="0"/>
              <w:marTop w:val="0"/>
              <w:marBottom w:val="0"/>
              <w:divBdr>
                <w:top w:val="none" w:sz="0" w:space="0" w:color="auto"/>
                <w:left w:val="none" w:sz="0" w:space="0" w:color="auto"/>
                <w:bottom w:val="none" w:sz="0" w:space="0" w:color="auto"/>
                <w:right w:val="none" w:sz="0" w:space="0" w:color="auto"/>
              </w:divBdr>
            </w:div>
            <w:div w:id="363603384">
              <w:marLeft w:val="0"/>
              <w:marRight w:val="0"/>
              <w:marTop w:val="0"/>
              <w:marBottom w:val="0"/>
              <w:divBdr>
                <w:top w:val="none" w:sz="0" w:space="0" w:color="auto"/>
                <w:left w:val="none" w:sz="0" w:space="0" w:color="auto"/>
                <w:bottom w:val="none" w:sz="0" w:space="0" w:color="auto"/>
                <w:right w:val="none" w:sz="0" w:space="0" w:color="auto"/>
              </w:divBdr>
            </w:div>
            <w:div w:id="196814616">
              <w:marLeft w:val="0"/>
              <w:marRight w:val="0"/>
              <w:marTop w:val="0"/>
              <w:marBottom w:val="0"/>
              <w:divBdr>
                <w:top w:val="none" w:sz="0" w:space="0" w:color="auto"/>
                <w:left w:val="none" w:sz="0" w:space="0" w:color="auto"/>
                <w:bottom w:val="none" w:sz="0" w:space="0" w:color="auto"/>
                <w:right w:val="none" w:sz="0" w:space="0" w:color="auto"/>
              </w:divBdr>
            </w:div>
            <w:div w:id="1204515284">
              <w:marLeft w:val="0"/>
              <w:marRight w:val="0"/>
              <w:marTop w:val="0"/>
              <w:marBottom w:val="0"/>
              <w:divBdr>
                <w:top w:val="none" w:sz="0" w:space="0" w:color="auto"/>
                <w:left w:val="none" w:sz="0" w:space="0" w:color="auto"/>
                <w:bottom w:val="none" w:sz="0" w:space="0" w:color="auto"/>
                <w:right w:val="none" w:sz="0" w:space="0" w:color="auto"/>
              </w:divBdr>
            </w:div>
            <w:div w:id="69235747">
              <w:marLeft w:val="0"/>
              <w:marRight w:val="0"/>
              <w:marTop w:val="0"/>
              <w:marBottom w:val="0"/>
              <w:divBdr>
                <w:top w:val="none" w:sz="0" w:space="0" w:color="auto"/>
                <w:left w:val="none" w:sz="0" w:space="0" w:color="auto"/>
                <w:bottom w:val="none" w:sz="0" w:space="0" w:color="auto"/>
                <w:right w:val="none" w:sz="0" w:space="0" w:color="auto"/>
              </w:divBdr>
            </w:div>
            <w:div w:id="472144511">
              <w:marLeft w:val="0"/>
              <w:marRight w:val="0"/>
              <w:marTop w:val="0"/>
              <w:marBottom w:val="0"/>
              <w:divBdr>
                <w:top w:val="none" w:sz="0" w:space="0" w:color="auto"/>
                <w:left w:val="none" w:sz="0" w:space="0" w:color="auto"/>
                <w:bottom w:val="none" w:sz="0" w:space="0" w:color="auto"/>
                <w:right w:val="none" w:sz="0" w:space="0" w:color="auto"/>
              </w:divBdr>
            </w:div>
            <w:div w:id="1308702937">
              <w:marLeft w:val="0"/>
              <w:marRight w:val="0"/>
              <w:marTop w:val="0"/>
              <w:marBottom w:val="0"/>
              <w:divBdr>
                <w:top w:val="none" w:sz="0" w:space="0" w:color="auto"/>
                <w:left w:val="none" w:sz="0" w:space="0" w:color="auto"/>
                <w:bottom w:val="none" w:sz="0" w:space="0" w:color="auto"/>
                <w:right w:val="none" w:sz="0" w:space="0" w:color="auto"/>
              </w:divBdr>
            </w:div>
            <w:div w:id="81995284">
              <w:marLeft w:val="0"/>
              <w:marRight w:val="0"/>
              <w:marTop w:val="0"/>
              <w:marBottom w:val="0"/>
              <w:divBdr>
                <w:top w:val="none" w:sz="0" w:space="0" w:color="auto"/>
                <w:left w:val="none" w:sz="0" w:space="0" w:color="auto"/>
                <w:bottom w:val="none" w:sz="0" w:space="0" w:color="auto"/>
                <w:right w:val="none" w:sz="0" w:space="0" w:color="auto"/>
              </w:divBdr>
            </w:div>
            <w:div w:id="1630623322">
              <w:marLeft w:val="0"/>
              <w:marRight w:val="0"/>
              <w:marTop w:val="0"/>
              <w:marBottom w:val="0"/>
              <w:divBdr>
                <w:top w:val="none" w:sz="0" w:space="0" w:color="auto"/>
                <w:left w:val="none" w:sz="0" w:space="0" w:color="auto"/>
                <w:bottom w:val="none" w:sz="0" w:space="0" w:color="auto"/>
                <w:right w:val="none" w:sz="0" w:space="0" w:color="auto"/>
              </w:divBdr>
            </w:div>
            <w:div w:id="1259101550">
              <w:marLeft w:val="0"/>
              <w:marRight w:val="0"/>
              <w:marTop w:val="0"/>
              <w:marBottom w:val="0"/>
              <w:divBdr>
                <w:top w:val="none" w:sz="0" w:space="0" w:color="auto"/>
                <w:left w:val="none" w:sz="0" w:space="0" w:color="auto"/>
                <w:bottom w:val="none" w:sz="0" w:space="0" w:color="auto"/>
                <w:right w:val="none" w:sz="0" w:space="0" w:color="auto"/>
              </w:divBdr>
            </w:div>
            <w:div w:id="1619530727">
              <w:marLeft w:val="0"/>
              <w:marRight w:val="0"/>
              <w:marTop w:val="0"/>
              <w:marBottom w:val="0"/>
              <w:divBdr>
                <w:top w:val="none" w:sz="0" w:space="0" w:color="auto"/>
                <w:left w:val="none" w:sz="0" w:space="0" w:color="auto"/>
                <w:bottom w:val="none" w:sz="0" w:space="0" w:color="auto"/>
                <w:right w:val="none" w:sz="0" w:space="0" w:color="auto"/>
              </w:divBdr>
            </w:div>
            <w:div w:id="334264281">
              <w:marLeft w:val="0"/>
              <w:marRight w:val="0"/>
              <w:marTop w:val="0"/>
              <w:marBottom w:val="0"/>
              <w:divBdr>
                <w:top w:val="none" w:sz="0" w:space="0" w:color="auto"/>
                <w:left w:val="none" w:sz="0" w:space="0" w:color="auto"/>
                <w:bottom w:val="none" w:sz="0" w:space="0" w:color="auto"/>
                <w:right w:val="none" w:sz="0" w:space="0" w:color="auto"/>
              </w:divBdr>
            </w:div>
            <w:div w:id="1765950478">
              <w:marLeft w:val="0"/>
              <w:marRight w:val="0"/>
              <w:marTop w:val="0"/>
              <w:marBottom w:val="0"/>
              <w:divBdr>
                <w:top w:val="none" w:sz="0" w:space="0" w:color="auto"/>
                <w:left w:val="none" w:sz="0" w:space="0" w:color="auto"/>
                <w:bottom w:val="none" w:sz="0" w:space="0" w:color="auto"/>
                <w:right w:val="none" w:sz="0" w:space="0" w:color="auto"/>
              </w:divBdr>
            </w:div>
            <w:div w:id="1833792882">
              <w:marLeft w:val="0"/>
              <w:marRight w:val="0"/>
              <w:marTop w:val="0"/>
              <w:marBottom w:val="0"/>
              <w:divBdr>
                <w:top w:val="none" w:sz="0" w:space="0" w:color="auto"/>
                <w:left w:val="none" w:sz="0" w:space="0" w:color="auto"/>
                <w:bottom w:val="none" w:sz="0" w:space="0" w:color="auto"/>
                <w:right w:val="none" w:sz="0" w:space="0" w:color="auto"/>
              </w:divBdr>
            </w:div>
            <w:div w:id="1137836534">
              <w:marLeft w:val="0"/>
              <w:marRight w:val="0"/>
              <w:marTop w:val="0"/>
              <w:marBottom w:val="0"/>
              <w:divBdr>
                <w:top w:val="none" w:sz="0" w:space="0" w:color="auto"/>
                <w:left w:val="none" w:sz="0" w:space="0" w:color="auto"/>
                <w:bottom w:val="none" w:sz="0" w:space="0" w:color="auto"/>
                <w:right w:val="none" w:sz="0" w:space="0" w:color="auto"/>
              </w:divBdr>
            </w:div>
            <w:div w:id="1335495050">
              <w:marLeft w:val="0"/>
              <w:marRight w:val="0"/>
              <w:marTop w:val="0"/>
              <w:marBottom w:val="0"/>
              <w:divBdr>
                <w:top w:val="none" w:sz="0" w:space="0" w:color="auto"/>
                <w:left w:val="none" w:sz="0" w:space="0" w:color="auto"/>
                <w:bottom w:val="none" w:sz="0" w:space="0" w:color="auto"/>
                <w:right w:val="none" w:sz="0" w:space="0" w:color="auto"/>
              </w:divBdr>
            </w:div>
            <w:div w:id="55058526">
              <w:marLeft w:val="0"/>
              <w:marRight w:val="0"/>
              <w:marTop w:val="0"/>
              <w:marBottom w:val="0"/>
              <w:divBdr>
                <w:top w:val="none" w:sz="0" w:space="0" w:color="auto"/>
                <w:left w:val="none" w:sz="0" w:space="0" w:color="auto"/>
                <w:bottom w:val="none" w:sz="0" w:space="0" w:color="auto"/>
                <w:right w:val="none" w:sz="0" w:space="0" w:color="auto"/>
              </w:divBdr>
            </w:div>
            <w:div w:id="1033382696">
              <w:marLeft w:val="0"/>
              <w:marRight w:val="0"/>
              <w:marTop w:val="0"/>
              <w:marBottom w:val="0"/>
              <w:divBdr>
                <w:top w:val="none" w:sz="0" w:space="0" w:color="auto"/>
                <w:left w:val="none" w:sz="0" w:space="0" w:color="auto"/>
                <w:bottom w:val="none" w:sz="0" w:space="0" w:color="auto"/>
                <w:right w:val="none" w:sz="0" w:space="0" w:color="auto"/>
              </w:divBdr>
            </w:div>
            <w:div w:id="974136809">
              <w:marLeft w:val="0"/>
              <w:marRight w:val="0"/>
              <w:marTop w:val="0"/>
              <w:marBottom w:val="0"/>
              <w:divBdr>
                <w:top w:val="none" w:sz="0" w:space="0" w:color="auto"/>
                <w:left w:val="none" w:sz="0" w:space="0" w:color="auto"/>
                <w:bottom w:val="none" w:sz="0" w:space="0" w:color="auto"/>
                <w:right w:val="none" w:sz="0" w:space="0" w:color="auto"/>
              </w:divBdr>
            </w:div>
            <w:div w:id="1655840137">
              <w:marLeft w:val="0"/>
              <w:marRight w:val="0"/>
              <w:marTop w:val="0"/>
              <w:marBottom w:val="0"/>
              <w:divBdr>
                <w:top w:val="none" w:sz="0" w:space="0" w:color="auto"/>
                <w:left w:val="none" w:sz="0" w:space="0" w:color="auto"/>
                <w:bottom w:val="none" w:sz="0" w:space="0" w:color="auto"/>
                <w:right w:val="none" w:sz="0" w:space="0" w:color="auto"/>
              </w:divBdr>
            </w:div>
            <w:div w:id="505099924">
              <w:marLeft w:val="0"/>
              <w:marRight w:val="0"/>
              <w:marTop w:val="0"/>
              <w:marBottom w:val="0"/>
              <w:divBdr>
                <w:top w:val="none" w:sz="0" w:space="0" w:color="auto"/>
                <w:left w:val="none" w:sz="0" w:space="0" w:color="auto"/>
                <w:bottom w:val="none" w:sz="0" w:space="0" w:color="auto"/>
                <w:right w:val="none" w:sz="0" w:space="0" w:color="auto"/>
              </w:divBdr>
            </w:div>
            <w:div w:id="177670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27416">
      <w:bodyDiv w:val="1"/>
      <w:marLeft w:val="0"/>
      <w:marRight w:val="0"/>
      <w:marTop w:val="0"/>
      <w:marBottom w:val="0"/>
      <w:divBdr>
        <w:top w:val="none" w:sz="0" w:space="0" w:color="auto"/>
        <w:left w:val="none" w:sz="0" w:space="0" w:color="auto"/>
        <w:bottom w:val="none" w:sz="0" w:space="0" w:color="auto"/>
        <w:right w:val="none" w:sz="0" w:space="0" w:color="auto"/>
      </w:divBdr>
      <w:divsChild>
        <w:div w:id="933979725">
          <w:marLeft w:val="0"/>
          <w:marRight w:val="0"/>
          <w:marTop w:val="0"/>
          <w:marBottom w:val="0"/>
          <w:divBdr>
            <w:top w:val="none" w:sz="0" w:space="0" w:color="auto"/>
            <w:left w:val="none" w:sz="0" w:space="0" w:color="auto"/>
            <w:bottom w:val="none" w:sz="0" w:space="0" w:color="auto"/>
            <w:right w:val="none" w:sz="0" w:space="0" w:color="auto"/>
          </w:divBdr>
          <w:divsChild>
            <w:div w:id="955406378">
              <w:marLeft w:val="0"/>
              <w:marRight w:val="0"/>
              <w:marTop w:val="0"/>
              <w:marBottom w:val="0"/>
              <w:divBdr>
                <w:top w:val="none" w:sz="0" w:space="0" w:color="auto"/>
                <w:left w:val="none" w:sz="0" w:space="0" w:color="auto"/>
                <w:bottom w:val="none" w:sz="0" w:space="0" w:color="auto"/>
                <w:right w:val="none" w:sz="0" w:space="0" w:color="auto"/>
              </w:divBdr>
            </w:div>
            <w:div w:id="1391802720">
              <w:marLeft w:val="0"/>
              <w:marRight w:val="0"/>
              <w:marTop w:val="0"/>
              <w:marBottom w:val="0"/>
              <w:divBdr>
                <w:top w:val="none" w:sz="0" w:space="0" w:color="auto"/>
                <w:left w:val="none" w:sz="0" w:space="0" w:color="auto"/>
                <w:bottom w:val="none" w:sz="0" w:space="0" w:color="auto"/>
                <w:right w:val="none" w:sz="0" w:space="0" w:color="auto"/>
              </w:divBdr>
            </w:div>
            <w:div w:id="877622921">
              <w:marLeft w:val="0"/>
              <w:marRight w:val="0"/>
              <w:marTop w:val="0"/>
              <w:marBottom w:val="0"/>
              <w:divBdr>
                <w:top w:val="none" w:sz="0" w:space="0" w:color="auto"/>
                <w:left w:val="none" w:sz="0" w:space="0" w:color="auto"/>
                <w:bottom w:val="none" w:sz="0" w:space="0" w:color="auto"/>
                <w:right w:val="none" w:sz="0" w:space="0" w:color="auto"/>
              </w:divBdr>
            </w:div>
            <w:div w:id="583539461">
              <w:marLeft w:val="0"/>
              <w:marRight w:val="0"/>
              <w:marTop w:val="0"/>
              <w:marBottom w:val="0"/>
              <w:divBdr>
                <w:top w:val="none" w:sz="0" w:space="0" w:color="auto"/>
                <w:left w:val="none" w:sz="0" w:space="0" w:color="auto"/>
                <w:bottom w:val="none" w:sz="0" w:space="0" w:color="auto"/>
                <w:right w:val="none" w:sz="0" w:space="0" w:color="auto"/>
              </w:divBdr>
            </w:div>
            <w:div w:id="233468293">
              <w:marLeft w:val="0"/>
              <w:marRight w:val="0"/>
              <w:marTop w:val="0"/>
              <w:marBottom w:val="0"/>
              <w:divBdr>
                <w:top w:val="none" w:sz="0" w:space="0" w:color="auto"/>
                <w:left w:val="none" w:sz="0" w:space="0" w:color="auto"/>
                <w:bottom w:val="none" w:sz="0" w:space="0" w:color="auto"/>
                <w:right w:val="none" w:sz="0" w:space="0" w:color="auto"/>
              </w:divBdr>
            </w:div>
            <w:div w:id="310717133">
              <w:marLeft w:val="0"/>
              <w:marRight w:val="0"/>
              <w:marTop w:val="0"/>
              <w:marBottom w:val="0"/>
              <w:divBdr>
                <w:top w:val="none" w:sz="0" w:space="0" w:color="auto"/>
                <w:left w:val="none" w:sz="0" w:space="0" w:color="auto"/>
                <w:bottom w:val="none" w:sz="0" w:space="0" w:color="auto"/>
                <w:right w:val="none" w:sz="0" w:space="0" w:color="auto"/>
              </w:divBdr>
            </w:div>
            <w:div w:id="386149935">
              <w:marLeft w:val="0"/>
              <w:marRight w:val="0"/>
              <w:marTop w:val="0"/>
              <w:marBottom w:val="0"/>
              <w:divBdr>
                <w:top w:val="none" w:sz="0" w:space="0" w:color="auto"/>
                <w:left w:val="none" w:sz="0" w:space="0" w:color="auto"/>
                <w:bottom w:val="none" w:sz="0" w:space="0" w:color="auto"/>
                <w:right w:val="none" w:sz="0" w:space="0" w:color="auto"/>
              </w:divBdr>
            </w:div>
            <w:div w:id="1563171990">
              <w:marLeft w:val="0"/>
              <w:marRight w:val="0"/>
              <w:marTop w:val="0"/>
              <w:marBottom w:val="0"/>
              <w:divBdr>
                <w:top w:val="none" w:sz="0" w:space="0" w:color="auto"/>
                <w:left w:val="none" w:sz="0" w:space="0" w:color="auto"/>
                <w:bottom w:val="none" w:sz="0" w:space="0" w:color="auto"/>
                <w:right w:val="none" w:sz="0" w:space="0" w:color="auto"/>
              </w:divBdr>
            </w:div>
            <w:div w:id="749931003">
              <w:marLeft w:val="0"/>
              <w:marRight w:val="0"/>
              <w:marTop w:val="0"/>
              <w:marBottom w:val="0"/>
              <w:divBdr>
                <w:top w:val="none" w:sz="0" w:space="0" w:color="auto"/>
                <w:left w:val="none" w:sz="0" w:space="0" w:color="auto"/>
                <w:bottom w:val="none" w:sz="0" w:space="0" w:color="auto"/>
                <w:right w:val="none" w:sz="0" w:space="0" w:color="auto"/>
              </w:divBdr>
            </w:div>
            <w:div w:id="19166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5471">
      <w:bodyDiv w:val="1"/>
      <w:marLeft w:val="0"/>
      <w:marRight w:val="0"/>
      <w:marTop w:val="0"/>
      <w:marBottom w:val="0"/>
      <w:divBdr>
        <w:top w:val="none" w:sz="0" w:space="0" w:color="auto"/>
        <w:left w:val="none" w:sz="0" w:space="0" w:color="auto"/>
        <w:bottom w:val="none" w:sz="0" w:space="0" w:color="auto"/>
        <w:right w:val="none" w:sz="0" w:space="0" w:color="auto"/>
      </w:divBdr>
      <w:divsChild>
        <w:div w:id="32459657">
          <w:marLeft w:val="0"/>
          <w:marRight w:val="0"/>
          <w:marTop w:val="0"/>
          <w:marBottom w:val="0"/>
          <w:divBdr>
            <w:top w:val="none" w:sz="0" w:space="0" w:color="auto"/>
            <w:left w:val="none" w:sz="0" w:space="0" w:color="auto"/>
            <w:bottom w:val="none" w:sz="0" w:space="0" w:color="auto"/>
            <w:right w:val="none" w:sz="0" w:space="0" w:color="auto"/>
          </w:divBdr>
          <w:divsChild>
            <w:div w:id="786630358">
              <w:marLeft w:val="0"/>
              <w:marRight w:val="0"/>
              <w:marTop w:val="0"/>
              <w:marBottom w:val="0"/>
              <w:divBdr>
                <w:top w:val="none" w:sz="0" w:space="0" w:color="auto"/>
                <w:left w:val="none" w:sz="0" w:space="0" w:color="auto"/>
                <w:bottom w:val="none" w:sz="0" w:space="0" w:color="auto"/>
                <w:right w:val="none" w:sz="0" w:space="0" w:color="auto"/>
              </w:divBdr>
            </w:div>
            <w:div w:id="1435008112">
              <w:marLeft w:val="0"/>
              <w:marRight w:val="0"/>
              <w:marTop w:val="0"/>
              <w:marBottom w:val="0"/>
              <w:divBdr>
                <w:top w:val="none" w:sz="0" w:space="0" w:color="auto"/>
                <w:left w:val="none" w:sz="0" w:space="0" w:color="auto"/>
                <w:bottom w:val="none" w:sz="0" w:space="0" w:color="auto"/>
                <w:right w:val="none" w:sz="0" w:space="0" w:color="auto"/>
              </w:divBdr>
            </w:div>
            <w:div w:id="135611996">
              <w:marLeft w:val="0"/>
              <w:marRight w:val="0"/>
              <w:marTop w:val="0"/>
              <w:marBottom w:val="0"/>
              <w:divBdr>
                <w:top w:val="none" w:sz="0" w:space="0" w:color="auto"/>
                <w:left w:val="none" w:sz="0" w:space="0" w:color="auto"/>
                <w:bottom w:val="none" w:sz="0" w:space="0" w:color="auto"/>
                <w:right w:val="none" w:sz="0" w:space="0" w:color="auto"/>
              </w:divBdr>
            </w:div>
            <w:div w:id="1464077939">
              <w:marLeft w:val="0"/>
              <w:marRight w:val="0"/>
              <w:marTop w:val="0"/>
              <w:marBottom w:val="0"/>
              <w:divBdr>
                <w:top w:val="none" w:sz="0" w:space="0" w:color="auto"/>
                <w:left w:val="none" w:sz="0" w:space="0" w:color="auto"/>
                <w:bottom w:val="none" w:sz="0" w:space="0" w:color="auto"/>
                <w:right w:val="none" w:sz="0" w:space="0" w:color="auto"/>
              </w:divBdr>
            </w:div>
            <w:div w:id="1443308027">
              <w:marLeft w:val="0"/>
              <w:marRight w:val="0"/>
              <w:marTop w:val="0"/>
              <w:marBottom w:val="0"/>
              <w:divBdr>
                <w:top w:val="none" w:sz="0" w:space="0" w:color="auto"/>
                <w:left w:val="none" w:sz="0" w:space="0" w:color="auto"/>
                <w:bottom w:val="none" w:sz="0" w:space="0" w:color="auto"/>
                <w:right w:val="none" w:sz="0" w:space="0" w:color="auto"/>
              </w:divBdr>
            </w:div>
            <w:div w:id="671496942">
              <w:marLeft w:val="0"/>
              <w:marRight w:val="0"/>
              <w:marTop w:val="0"/>
              <w:marBottom w:val="0"/>
              <w:divBdr>
                <w:top w:val="none" w:sz="0" w:space="0" w:color="auto"/>
                <w:left w:val="none" w:sz="0" w:space="0" w:color="auto"/>
                <w:bottom w:val="none" w:sz="0" w:space="0" w:color="auto"/>
                <w:right w:val="none" w:sz="0" w:space="0" w:color="auto"/>
              </w:divBdr>
            </w:div>
            <w:div w:id="1190148748">
              <w:marLeft w:val="0"/>
              <w:marRight w:val="0"/>
              <w:marTop w:val="0"/>
              <w:marBottom w:val="0"/>
              <w:divBdr>
                <w:top w:val="none" w:sz="0" w:space="0" w:color="auto"/>
                <w:left w:val="none" w:sz="0" w:space="0" w:color="auto"/>
                <w:bottom w:val="none" w:sz="0" w:space="0" w:color="auto"/>
                <w:right w:val="none" w:sz="0" w:space="0" w:color="auto"/>
              </w:divBdr>
            </w:div>
            <w:div w:id="67772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6807">
      <w:bodyDiv w:val="1"/>
      <w:marLeft w:val="0"/>
      <w:marRight w:val="0"/>
      <w:marTop w:val="0"/>
      <w:marBottom w:val="0"/>
      <w:divBdr>
        <w:top w:val="none" w:sz="0" w:space="0" w:color="auto"/>
        <w:left w:val="none" w:sz="0" w:space="0" w:color="auto"/>
        <w:bottom w:val="none" w:sz="0" w:space="0" w:color="auto"/>
        <w:right w:val="none" w:sz="0" w:space="0" w:color="auto"/>
      </w:divBdr>
      <w:divsChild>
        <w:div w:id="147480535">
          <w:marLeft w:val="0"/>
          <w:marRight w:val="0"/>
          <w:marTop w:val="0"/>
          <w:marBottom w:val="0"/>
          <w:divBdr>
            <w:top w:val="none" w:sz="0" w:space="0" w:color="auto"/>
            <w:left w:val="none" w:sz="0" w:space="0" w:color="auto"/>
            <w:bottom w:val="none" w:sz="0" w:space="0" w:color="auto"/>
            <w:right w:val="none" w:sz="0" w:space="0" w:color="auto"/>
          </w:divBdr>
          <w:divsChild>
            <w:div w:id="457189598">
              <w:marLeft w:val="0"/>
              <w:marRight w:val="0"/>
              <w:marTop w:val="0"/>
              <w:marBottom w:val="0"/>
              <w:divBdr>
                <w:top w:val="none" w:sz="0" w:space="0" w:color="auto"/>
                <w:left w:val="none" w:sz="0" w:space="0" w:color="auto"/>
                <w:bottom w:val="none" w:sz="0" w:space="0" w:color="auto"/>
                <w:right w:val="none" w:sz="0" w:space="0" w:color="auto"/>
              </w:divBdr>
            </w:div>
            <w:div w:id="1425614858">
              <w:marLeft w:val="0"/>
              <w:marRight w:val="0"/>
              <w:marTop w:val="0"/>
              <w:marBottom w:val="0"/>
              <w:divBdr>
                <w:top w:val="none" w:sz="0" w:space="0" w:color="auto"/>
                <w:left w:val="none" w:sz="0" w:space="0" w:color="auto"/>
                <w:bottom w:val="none" w:sz="0" w:space="0" w:color="auto"/>
                <w:right w:val="none" w:sz="0" w:space="0" w:color="auto"/>
              </w:divBdr>
            </w:div>
            <w:div w:id="736977733">
              <w:marLeft w:val="0"/>
              <w:marRight w:val="0"/>
              <w:marTop w:val="0"/>
              <w:marBottom w:val="0"/>
              <w:divBdr>
                <w:top w:val="none" w:sz="0" w:space="0" w:color="auto"/>
                <w:left w:val="none" w:sz="0" w:space="0" w:color="auto"/>
                <w:bottom w:val="none" w:sz="0" w:space="0" w:color="auto"/>
                <w:right w:val="none" w:sz="0" w:space="0" w:color="auto"/>
              </w:divBdr>
            </w:div>
            <w:div w:id="90898848">
              <w:marLeft w:val="0"/>
              <w:marRight w:val="0"/>
              <w:marTop w:val="0"/>
              <w:marBottom w:val="0"/>
              <w:divBdr>
                <w:top w:val="none" w:sz="0" w:space="0" w:color="auto"/>
                <w:left w:val="none" w:sz="0" w:space="0" w:color="auto"/>
                <w:bottom w:val="none" w:sz="0" w:space="0" w:color="auto"/>
                <w:right w:val="none" w:sz="0" w:space="0" w:color="auto"/>
              </w:divBdr>
            </w:div>
            <w:div w:id="156495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9656">
      <w:bodyDiv w:val="1"/>
      <w:marLeft w:val="0"/>
      <w:marRight w:val="0"/>
      <w:marTop w:val="0"/>
      <w:marBottom w:val="0"/>
      <w:divBdr>
        <w:top w:val="none" w:sz="0" w:space="0" w:color="auto"/>
        <w:left w:val="none" w:sz="0" w:space="0" w:color="auto"/>
        <w:bottom w:val="none" w:sz="0" w:space="0" w:color="auto"/>
        <w:right w:val="none" w:sz="0" w:space="0" w:color="auto"/>
      </w:divBdr>
      <w:divsChild>
        <w:div w:id="815150840">
          <w:marLeft w:val="0"/>
          <w:marRight w:val="0"/>
          <w:marTop w:val="0"/>
          <w:marBottom w:val="0"/>
          <w:divBdr>
            <w:top w:val="none" w:sz="0" w:space="0" w:color="auto"/>
            <w:left w:val="none" w:sz="0" w:space="0" w:color="auto"/>
            <w:bottom w:val="none" w:sz="0" w:space="0" w:color="auto"/>
            <w:right w:val="none" w:sz="0" w:space="0" w:color="auto"/>
          </w:divBdr>
          <w:divsChild>
            <w:div w:id="1926065013">
              <w:marLeft w:val="0"/>
              <w:marRight w:val="0"/>
              <w:marTop w:val="0"/>
              <w:marBottom w:val="0"/>
              <w:divBdr>
                <w:top w:val="none" w:sz="0" w:space="0" w:color="auto"/>
                <w:left w:val="none" w:sz="0" w:space="0" w:color="auto"/>
                <w:bottom w:val="none" w:sz="0" w:space="0" w:color="auto"/>
                <w:right w:val="none" w:sz="0" w:space="0" w:color="auto"/>
              </w:divBdr>
            </w:div>
            <w:div w:id="150799303">
              <w:marLeft w:val="0"/>
              <w:marRight w:val="0"/>
              <w:marTop w:val="0"/>
              <w:marBottom w:val="0"/>
              <w:divBdr>
                <w:top w:val="none" w:sz="0" w:space="0" w:color="auto"/>
                <w:left w:val="none" w:sz="0" w:space="0" w:color="auto"/>
                <w:bottom w:val="none" w:sz="0" w:space="0" w:color="auto"/>
                <w:right w:val="none" w:sz="0" w:space="0" w:color="auto"/>
              </w:divBdr>
            </w:div>
            <w:div w:id="1977291533">
              <w:marLeft w:val="0"/>
              <w:marRight w:val="0"/>
              <w:marTop w:val="0"/>
              <w:marBottom w:val="0"/>
              <w:divBdr>
                <w:top w:val="none" w:sz="0" w:space="0" w:color="auto"/>
                <w:left w:val="none" w:sz="0" w:space="0" w:color="auto"/>
                <w:bottom w:val="none" w:sz="0" w:space="0" w:color="auto"/>
                <w:right w:val="none" w:sz="0" w:space="0" w:color="auto"/>
              </w:divBdr>
            </w:div>
            <w:div w:id="1650203714">
              <w:marLeft w:val="0"/>
              <w:marRight w:val="0"/>
              <w:marTop w:val="0"/>
              <w:marBottom w:val="0"/>
              <w:divBdr>
                <w:top w:val="none" w:sz="0" w:space="0" w:color="auto"/>
                <w:left w:val="none" w:sz="0" w:space="0" w:color="auto"/>
                <w:bottom w:val="none" w:sz="0" w:space="0" w:color="auto"/>
                <w:right w:val="none" w:sz="0" w:space="0" w:color="auto"/>
              </w:divBdr>
            </w:div>
            <w:div w:id="795681618">
              <w:marLeft w:val="0"/>
              <w:marRight w:val="0"/>
              <w:marTop w:val="0"/>
              <w:marBottom w:val="0"/>
              <w:divBdr>
                <w:top w:val="none" w:sz="0" w:space="0" w:color="auto"/>
                <w:left w:val="none" w:sz="0" w:space="0" w:color="auto"/>
                <w:bottom w:val="none" w:sz="0" w:space="0" w:color="auto"/>
                <w:right w:val="none" w:sz="0" w:space="0" w:color="auto"/>
              </w:divBdr>
            </w:div>
            <w:div w:id="445933535">
              <w:marLeft w:val="0"/>
              <w:marRight w:val="0"/>
              <w:marTop w:val="0"/>
              <w:marBottom w:val="0"/>
              <w:divBdr>
                <w:top w:val="none" w:sz="0" w:space="0" w:color="auto"/>
                <w:left w:val="none" w:sz="0" w:space="0" w:color="auto"/>
                <w:bottom w:val="none" w:sz="0" w:space="0" w:color="auto"/>
                <w:right w:val="none" w:sz="0" w:space="0" w:color="auto"/>
              </w:divBdr>
            </w:div>
            <w:div w:id="1949775172">
              <w:marLeft w:val="0"/>
              <w:marRight w:val="0"/>
              <w:marTop w:val="0"/>
              <w:marBottom w:val="0"/>
              <w:divBdr>
                <w:top w:val="none" w:sz="0" w:space="0" w:color="auto"/>
                <w:left w:val="none" w:sz="0" w:space="0" w:color="auto"/>
                <w:bottom w:val="none" w:sz="0" w:space="0" w:color="auto"/>
                <w:right w:val="none" w:sz="0" w:space="0" w:color="auto"/>
              </w:divBdr>
            </w:div>
            <w:div w:id="184755610">
              <w:marLeft w:val="0"/>
              <w:marRight w:val="0"/>
              <w:marTop w:val="0"/>
              <w:marBottom w:val="0"/>
              <w:divBdr>
                <w:top w:val="none" w:sz="0" w:space="0" w:color="auto"/>
                <w:left w:val="none" w:sz="0" w:space="0" w:color="auto"/>
                <w:bottom w:val="none" w:sz="0" w:space="0" w:color="auto"/>
                <w:right w:val="none" w:sz="0" w:space="0" w:color="auto"/>
              </w:divBdr>
            </w:div>
            <w:div w:id="412092797">
              <w:marLeft w:val="0"/>
              <w:marRight w:val="0"/>
              <w:marTop w:val="0"/>
              <w:marBottom w:val="0"/>
              <w:divBdr>
                <w:top w:val="none" w:sz="0" w:space="0" w:color="auto"/>
                <w:left w:val="none" w:sz="0" w:space="0" w:color="auto"/>
                <w:bottom w:val="none" w:sz="0" w:space="0" w:color="auto"/>
                <w:right w:val="none" w:sz="0" w:space="0" w:color="auto"/>
              </w:divBdr>
            </w:div>
            <w:div w:id="394202221">
              <w:marLeft w:val="0"/>
              <w:marRight w:val="0"/>
              <w:marTop w:val="0"/>
              <w:marBottom w:val="0"/>
              <w:divBdr>
                <w:top w:val="none" w:sz="0" w:space="0" w:color="auto"/>
                <w:left w:val="none" w:sz="0" w:space="0" w:color="auto"/>
                <w:bottom w:val="none" w:sz="0" w:space="0" w:color="auto"/>
                <w:right w:val="none" w:sz="0" w:space="0" w:color="auto"/>
              </w:divBdr>
            </w:div>
            <w:div w:id="1194228218">
              <w:marLeft w:val="0"/>
              <w:marRight w:val="0"/>
              <w:marTop w:val="0"/>
              <w:marBottom w:val="0"/>
              <w:divBdr>
                <w:top w:val="none" w:sz="0" w:space="0" w:color="auto"/>
                <w:left w:val="none" w:sz="0" w:space="0" w:color="auto"/>
                <w:bottom w:val="none" w:sz="0" w:space="0" w:color="auto"/>
                <w:right w:val="none" w:sz="0" w:space="0" w:color="auto"/>
              </w:divBdr>
            </w:div>
            <w:div w:id="522015989">
              <w:marLeft w:val="0"/>
              <w:marRight w:val="0"/>
              <w:marTop w:val="0"/>
              <w:marBottom w:val="0"/>
              <w:divBdr>
                <w:top w:val="none" w:sz="0" w:space="0" w:color="auto"/>
                <w:left w:val="none" w:sz="0" w:space="0" w:color="auto"/>
                <w:bottom w:val="none" w:sz="0" w:space="0" w:color="auto"/>
                <w:right w:val="none" w:sz="0" w:space="0" w:color="auto"/>
              </w:divBdr>
            </w:div>
            <w:div w:id="1585147361">
              <w:marLeft w:val="0"/>
              <w:marRight w:val="0"/>
              <w:marTop w:val="0"/>
              <w:marBottom w:val="0"/>
              <w:divBdr>
                <w:top w:val="none" w:sz="0" w:space="0" w:color="auto"/>
                <w:left w:val="none" w:sz="0" w:space="0" w:color="auto"/>
                <w:bottom w:val="none" w:sz="0" w:space="0" w:color="auto"/>
                <w:right w:val="none" w:sz="0" w:space="0" w:color="auto"/>
              </w:divBdr>
            </w:div>
            <w:div w:id="2110812296">
              <w:marLeft w:val="0"/>
              <w:marRight w:val="0"/>
              <w:marTop w:val="0"/>
              <w:marBottom w:val="0"/>
              <w:divBdr>
                <w:top w:val="none" w:sz="0" w:space="0" w:color="auto"/>
                <w:left w:val="none" w:sz="0" w:space="0" w:color="auto"/>
                <w:bottom w:val="none" w:sz="0" w:space="0" w:color="auto"/>
                <w:right w:val="none" w:sz="0" w:space="0" w:color="auto"/>
              </w:divBdr>
            </w:div>
            <w:div w:id="954797346">
              <w:marLeft w:val="0"/>
              <w:marRight w:val="0"/>
              <w:marTop w:val="0"/>
              <w:marBottom w:val="0"/>
              <w:divBdr>
                <w:top w:val="none" w:sz="0" w:space="0" w:color="auto"/>
                <w:left w:val="none" w:sz="0" w:space="0" w:color="auto"/>
                <w:bottom w:val="none" w:sz="0" w:space="0" w:color="auto"/>
                <w:right w:val="none" w:sz="0" w:space="0" w:color="auto"/>
              </w:divBdr>
            </w:div>
            <w:div w:id="1822386379">
              <w:marLeft w:val="0"/>
              <w:marRight w:val="0"/>
              <w:marTop w:val="0"/>
              <w:marBottom w:val="0"/>
              <w:divBdr>
                <w:top w:val="none" w:sz="0" w:space="0" w:color="auto"/>
                <w:left w:val="none" w:sz="0" w:space="0" w:color="auto"/>
                <w:bottom w:val="none" w:sz="0" w:space="0" w:color="auto"/>
                <w:right w:val="none" w:sz="0" w:space="0" w:color="auto"/>
              </w:divBdr>
            </w:div>
            <w:div w:id="1510870035">
              <w:marLeft w:val="0"/>
              <w:marRight w:val="0"/>
              <w:marTop w:val="0"/>
              <w:marBottom w:val="0"/>
              <w:divBdr>
                <w:top w:val="none" w:sz="0" w:space="0" w:color="auto"/>
                <w:left w:val="none" w:sz="0" w:space="0" w:color="auto"/>
                <w:bottom w:val="none" w:sz="0" w:space="0" w:color="auto"/>
                <w:right w:val="none" w:sz="0" w:space="0" w:color="auto"/>
              </w:divBdr>
            </w:div>
            <w:div w:id="915019699">
              <w:marLeft w:val="0"/>
              <w:marRight w:val="0"/>
              <w:marTop w:val="0"/>
              <w:marBottom w:val="0"/>
              <w:divBdr>
                <w:top w:val="none" w:sz="0" w:space="0" w:color="auto"/>
                <w:left w:val="none" w:sz="0" w:space="0" w:color="auto"/>
                <w:bottom w:val="none" w:sz="0" w:space="0" w:color="auto"/>
                <w:right w:val="none" w:sz="0" w:space="0" w:color="auto"/>
              </w:divBdr>
            </w:div>
            <w:div w:id="747001921">
              <w:marLeft w:val="0"/>
              <w:marRight w:val="0"/>
              <w:marTop w:val="0"/>
              <w:marBottom w:val="0"/>
              <w:divBdr>
                <w:top w:val="none" w:sz="0" w:space="0" w:color="auto"/>
                <w:left w:val="none" w:sz="0" w:space="0" w:color="auto"/>
                <w:bottom w:val="none" w:sz="0" w:space="0" w:color="auto"/>
                <w:right w:val="none" w:sz="0" w:space="0" w:color="auto"/>
              </w:divBdr>
            </w:div>
            <w:div w:id="1279601781">
              <w:marLeft w:val="0"/>
              <w:marRight w:val="0"/>
              <w:marTop w:val="0"/>
              <w:marBottom w:val="0"/>
              <w:divBdr>
                <w:top w:val="none" w:sz="0" w:space="0" w:color="auto"/>
                <w:left w:val="none" w:sz="0" w:space="0" w:color="auto"/>
                <w:bottom w:val="none" w:sz="0" w:space="0" w:color="auto"/>
                <w:right w:val="none" w:sz="0" w:space="0" w:color="auto"/>
              </w:divBdr>
            </w:div>
            <w:div w:id="524633649">
              <w:marLeft w:val="0"/>
              <w:marRight w:val="0"/>
              <w:marTop w:val="0"/>
              <w:marBottom w:val="0"/>
              <w:divBdr>
                <w:top w:val="none" w:sz="0" w:space="0" w:color="auto"/>
                <w:left w:val="none" w:sz="0" w:space="0" w:color="auto"/>
                <w:bottom w:val="none" w:sz="0" w:space="0" w:color="auto"/>
                <w:right w:val="none" w:sz="0" w:space="0" w:color="auto"/>
              </w:divBdr>
            </w:div>
            <w:div w:id="1362514960">
              <w:marLeft w:val="0"/>
              <w:marRight w:val="0"/>
              <w:marTop w:val="0"/>
              <w:marBottom w:val="0"/>
              <w:divBdr>
                <w:top w:val="none" w:sz="0" w:space="0" w:color="auto"/>
                <w:left w:val="none" w:sz="0" w:space="0" w:color="auto"/>
                <w:bottom w:val="none" w:sz="0" w:space="0" w:color="auto"/>
                <w:right w:val="none" w:sz="0" w:space="0" w:color="auto"/>
              </w:divBdr>
            </w:div>
            <w:div w:id="493958137">
              <w:marLeft w:val="0"/>
              <w:marRight w:val="0"/>
              <w:marTop w:val="0"/>
              <w:marBottom w:val="0"/>
              <w:divBdr>
                <w:top w:val="none" w:sz="0" w:space="0" w:color="auto"/>
                <w:left w:val="none" w:sz="0" w:space="0" w:color="auto"/>
                <w:bottom w:val="none" w:sz="0" w:space="0" w:color="auto"/>
                <w:right w:val="none" w:sz="0" w:space="0" w:color="auto"/>
              </w:divBdr>
            </w:div>
            <w:div w:id="1548759941">
              <w:marLeft w:val="0"/>
              <w:marRight w:val="0"/>
              <w:marTop w:val="0"/>
              <w:marBottom w:val="0"/>
              <w:divBdr>
                <w:top w:val="none" w:sz="0" w:space="0" w:color="auto"/>
                <w:left w:val="none" w:sz="0" w:space="0" w:color="auto"/>
                <w:bottom w:val="none" w:sz="0" w:space="0" w:color="auto"/>
                <w:right w:val="none" w:sz="0" w:space="0" w:color="auto"/>
              </w:divBdr>
            </w:div>
            <w:div w:id="7830220">
              <w:marLeft w:val="0"/>
              <w:marRight w:val="0"/>
              <w:marTop w:val="0"/>
              <w:marBottom w:val="0"/>
              <w:divBdr>
                <w:top w:val="none" w:sz="0" w:space="0" w:color="auto"/>
                <w:left w:val="none" w:sz="0" w:space="0" w:color="auto"/>
                <w:bottom w:val="none" w:sz="0" w:space="0" w:color="auto"/>
                <w:right w:val="none" w:sz="0" w:space="0" w:color="auto"/>
              </w:divBdr>
            </w:div>
            <w:div w:id="254022976">
              <w:marLeft w:val="0"/>
              <w:marRight w:val="0"/>
              <w:marTop w:val="0"/>
              <w:marBottom w:val="0"/>
              <w:divBdr>
                <w:top w:val="none" w:sz="0" w:space="0" w:color="auto"/>
                <w:left w:val="none" w:sz="0" w:space="0" w:color="auto"/>
                <w:bottom w:val="none" w:sz="0" w:space="0" w:color="auto"/>
                <w:right w:val="none" w:sz="0" w:space="0" w:color="auto"/>
              </w:divBdr>
            </w:div>
            <w:div w:id="1124881037">
              <w:marLeft w:val="0"/>
              <w:marRight w:val="0"/>
              <w:marTop w:val="0"/>
              <w:marBottom w:val="0"/>
              <w:divBdr>
                <w:top w:val="none" w:sz="0" w:space="0" w:color="auto"/>
                <w:left w:val="none" w:sz="0" w:space="0" w:color="auto"/>
                <w:bottom w:val="none" w:sz="0" w:space="0" w:color="auto"/>
                <w:right w:val="none" w:sz="0" w:space="0" w:color="auto"/>
              </w:divBdr>
            </w:div>
            <w:div w:id="71902412">
              <w:marLeft w:val="0"/>
              <w:marRight w:val="0"/>
              <w:marTop w:val="0"/>
              <w:marBottom w:val="0"/>
              <w:divBdr>
                <w:top w:val="none" w:sz="0" w:space="0" w:color="auto"/>
                <w:left w:val="none" w:sz="0" w:space="0" w:color="auto"/>
                <w:bottom w:val="none" w:sz="0" w:space="0" w:color="auto"/>
                <w:right w:val="none" w:sz="0" w:space="0" w:color="auto"/>
              </w:divBdr>
            </w:div>
            <w:div w:id="832333939">
              <w:marLeft w:val="0"/>
              <w:marRight w:val="0"/>
              <w:marTop w:val="0"/>
              <w:marBottom w:val="0"/>
              <w:divBdr>
                <w:top w:val="none" w:sz="0" w:space="0" w:color="auto"/>
                <w:left w:val="none" w:sz="0" w:space="0" w:color="auto"/>
                <w:bottom w:val="none" w:sz="0" w:space="0" w:color="auto"/>
                <w:right w:val="none" w:sz="0" w:space="0" w:color="auto"/>
              </w:divBdr>
            </w:div>
            <w:div w:id="676690153">
              <w:marLeft w:val="0"/>
              <w:marRight w:val="0"/>
              <w:marTop w:val="0"/>
              <w:marBottom w:val="0"/>
              <w:divBdr>
                <w:top w:val="none" w:sz="0" w:space="0" w:color="auto"/>
                <w:left w:val="none" w:sz="0" w:space="0" w:color="auto"/>
                <w:bottom w:val="none" w:sz="0" w:space="0" w:color="auto"/>
                <w:right w:val="none" w:sz="0" w:space="0" w:color="auto"/>
              </w:divBdr>
            </w:div>
            <w:div w:id="991954815">
              <w:marLeft w:val="0"/>
              <w:marRight w:val="0"/>
              <w:marTop w:val="0"/>
              <w:marBottom w:val="0"/>
              <w:divBdr>
                <w:top w:val="none" w:sz="0" w:space="0" w:color="auto"/>
                <w:left w:val="none" w:sz="0" w:space="0" w:color="auto"/>
                <w:bottom w:val="none" w:sz="0" w:space="0" w:color="auto"/>
                <w:right w:val="none" w:sz="0" w:space="0" w:color="auto"/>
              </w:divBdr>
            </w:div>
            <w:div w:id="194270287">
              <w:marLeft w:val="0"/>
              <w:marRight w:val="0"/>
              <w:marTop w:val="0"/>
              <w:marBottom w:val="0"/>
              <w:divBdr>
                <w:top w:val="none" w:sz="0" w:space="0" w:color="auto"/>
                <w:left w:val="none" w:sz="0" w:space="0" w:color="auto"/>
                <w:bottom w:val="none" w:sz="0" w:space="0" w:color="auto"/>
                <w:right w:val="none" w:sz="0" w:space="0" w:color="auto"/>
              </w:divBdr>
            </w:div>
            <w:div w:id="146166729">
              <w:marLeft w:val="0"/>
              <w:marRight w:val="0"/>
              <w:marTop w:val="0"/>
              <w:marBottom w:val="0"/>
              <w:divBdr>
                <w:top w:val="none" w:sz="0" w:space="0" w:color="auto"/>
                <w:left w:val="none" w:sz="0" w:space="0" w:color="auto"/>
                <w:bottom w:val="none" w:sz="0" w:space="0" w:color="auto"/>
                <w:right w:val="none" w:sz="0" w:space="0" w:color="auto"/>
              </w:divBdr>
            </w:div>
            <w:div w:id="1647125905">
              <w:marLeft w:val="0"/>
              <w:marRight w:val="0"/>
              <w:marTop w:val="0"/>
              <w:marBottom w:val="0"/>
              <w:divBdr>
                <w:top w:val="none" w:sz="0" w:space="0" w:color="auto"/>
                <w:left w:val="none" w:sz="0" w:space="0" w:color="auto"/>
                <w:bottom w:val="none" w:sz="0" w:space="0" w:color="auto"/>
                <w:right w:val="none" w:sz="0" w:space="0" w:color="auto"/>
              </w:divBdr>
            </w:div>
            <w:div w:id="880290224">
              <w:marLeft w:val="0"/>
              <w:marRight w:val="0"/>
              <w:marTop w:val="0"/>
              <w:marBottom w:val="0"/>
              <w:divBdr>
                <w:top w:val="none" w:sz="0" w:space="0" w:color="auto"/>
                <w:left w:val="none" w:sz="0" w:space="0" w:color="auto"/>
                <w:bottom w:val="none" w:sz="0" w:space="0" w:color="auto"/>
                <w:right w:val="none" w:sz="0" w:space="0" w:color="auto"/>
              </w:divBdr>
            </w:div>
            <w:div w:id="1721980323">
              <w:marLeft w:val="0"/>
              <w:marRight w:val="0"/>
              <w:marTop w:val="0"/>
              <w:marBottom w:val="0"/>
              <w:divBdr>
                <w:top w:val="none" w:sz="0" w:space="0" w:color="auto"/>
                <w:left w:val="none" w:sz="0" w:space="0" w:color="auto"/>
                <w:bottom w:val="none" w:sz="0" w:space="0" w:color="auto"/>
                <w:right w:val="none" w:sz="0" w:space="0" w:color="auto"/>
              </w:divBdr>
            </w:div>
            <w:div w:id="1922180177">
              <w:marLeft w:val="0"/>
              <w:marRight w:val="0"/>
              <w:marTop w:val="0"/>
              <w:marBottom w:val="0"/>
              <w:divBdr>
                <w:top w:val="none" w:sz="0" w:space="0" w:color="auto"/>
                <w:left w:val="none" w:sz="0" w:space="0" w:color="auto"/>
                <w:bottom w:val="none" w:sz="0" w:space="0" w:color="auto"/>
                <w:right w:val="none" w:sz="0" w:space="0" w:color="auto"/>
              </w:divBdr>
            </w:div>
            <w:div w:id="976640938">
              <w:marLeft w:val="0"/>
              <w:marRight w:val="0"/>
              <w:marTop w:val="0"/>
              <w:marBottom w:val="0"/>
              <w:divBdr>
                <w:top w:val="none" w:sz="0" w:space="0" w:color="auto"/>
                <w:left w:val="none" w:sz="0" w:space="0" w:color="auto"/>
                <w:bottom w:val="none" w:sz="0" w:space="0" w:color="auto"/>
                <w:right w:val="none" w:sz="0" w:space="0" w:color="auto"/>
              </w:divBdr>
            </w:div>
            <w:div w:id="575748575">
              <w:marLeft w:val="0"/>
              <w:marRight w:val="0"/>
              <w:marTop w:val="0"/>
              <w:marBottom w:val="0"/>
              <w:divBdr>
                <w:top w:val="none" w:sz="0" w:space="0" w:color="auto"/>
                <w:left w:val="none" w:sz="0" w:space="0" w:color="auto"/>
                <w:bottom w:val="none" w:sz="0" w:space="0" w:color="auto"/>
                <w:right w:val="none" w:sz="0" w:space="0" w:color="auto"/>
              </w:divBdr>
            </w:div>
            <w:div w:id="791822061">
              <w:marLeft w:val="0"/>
              <w:marRight w:val="0"/>
              <w:marTop w:val="0"/>
              <w:marBottom w:val="0"/>
              <w:divBdr>
                <w:top w:val="none" w:sz="0" w:space="0" w:color="auto"/>
                <w:left w:val="none" w:sz="0" w:space="0" w:color="auto"/>
                <w:bottom w:val="none" w:sz="0" w:space="0" w:color="auto"/>
                <w:right w:val="none" w:sz="0" w:space="0" w:color="auto"/>
              </w:divBdr>
            </w:div>
            <w:div w:id="845098171">
              <w:marLeft w:val="0"/>
              <w:marRight w:val="0"/>
              <w:marTop w:val="0"/>
              <w:marBottom w:val="0"/>
              <w:divBdr>
                <w:top w:val="none" w:sz="0" w:space="0" w:color="auto"/>
                <w:left w:val="none" w:sz="0" w:space="0" w:color="auto"/>
                <w:bottom w:val="none" w:sz="0" w:space="0" w:color="auto"/>
                <w:right w:val="none" w:sz="0" w:space="0" w:color="auto"/>
              </w:divBdr>
            </w:div>
            <w:div w:id="438961167">
              <w:marLeft w:val="0"/>
              <w:marRight w:val="0"/>
              <w:marTop w:val="0"/>
              <w:marBottom w:val="0"/>
              <w:divBdr>
                <w:top w:val="none" w:sz="0" w:space="0" w:color="auto"/>
                <w:left w:val="none" w:sz="0" w:space="0" w:color="auto"/>
                <w:bottom w:val="none" w:sz="0" w:space="0" w:color="auto"/>
                <w:right w:val="none" w:sz="0" w:space="0" w:color="auto"/>
              </w:divBdr>
            </w:div>
            <w:div w:id="875001081">
              <w:marLeft w:val="0"/>
              <w:marRight w:val="0"/>
              <w:marTop w:val="0"/>
              <w:marBottom w:val="0"/>
              <w:divBdr>
                <w:top w:val="none" w:sz="0" w:space="0" w:color="auto"/>
                <w:left w:val="none" w:sz="0" w:space="0" w:color="auto"/>
                <w:bottom w:val="none" w:sz="0" w:space="0" w:color="auto"/>
                <w:right w:val="none" w:sz="0" w:space="0" w:color="auto"/>
              </w:divBdr>
            </w:div>
            <w:div w:id="493497146">
              <w:marLeft w:val="0"/>
              <w:marRight w:val="0"/>
              <w:marTop w:val="0"/>
              <w:marBottom w:val="0"/>
              <w:divBdr>
                <w:top w:val="none" w:sz="0" w:space="0" w:color="auto"/>
                <w:left w:val="none" w:sz="0" w:space="0" w:color="auto"/>
                <w:bottom w:val="none" w:sz="0" w:space="0" w:color="auto"/>
                <w:right w:val="none" w:sz="0" w:space="0" w:color="auto"/>
              </w:divBdr>
            </w:div>
            <w:div w:id="1423990346">
              <w:marLeft w:val="0"/>
              <w:marRight w:val="0"/>
              <w:marTop w:val="0"/>
              <w:marBottom w:val="0"/>
              <w:divBdr>
                <w:top w:val="none" w:sz="0" w:space="0" w:color="auto"/>
                <w:left w:val="none" w:sz="0" w:space="0" w:color="auto"/>
                <w:bottom w:val="none" w:sz="0" w:space="0" w:color="auto"/>
                <w:right w:val="none" w:sz="0" w:space="0" w:color="auto"/>
              </w:divBdr>
            </w:div>
            <w:div w:id="1615331756">
              <w:marLeft w:val="0"/>
              <w:marRight w:val="0"/>
              <w:marTop w:val="0"/>
              <w:marBottom w:val="0"/>
              <w:divBdr>
                <w:top w:val="none" w:sz="0" w:space="0" w:color="auto"/>
                <w:left w:val="none" w:sz="0" w:space="0" w:color="auto"/>
                <w:bottom w:val="none" w:sz="0" w:space="0" w:color="auto"/>
                <w:right w:val="none" w:sz="0" w:space="0" w:color="auto"/>
              </w:divBdr>
            </w:div>
            <w:div w:id="608664966">
              <w:marLeft w:val="0"/>
              <w:marRight w:val="0"/>
              <w:marTop w:val="0"/>
              <w:marBottom w:val="0"/>
              <w:divBdr>
                <w:top w:val="none" w:sz="0" w:space="0" w:color="auto"/>
                <w:left w:val="none" w:sz="0" w:space="0" w:color="auto"/>
                <w:bottom w:val="none" w:sz="0" w:space="0" w:color="auto"/>
                <w:right w:val="none" w:sz="0" w:space="0" w:color="auto"/>
              </w:divBdr>
            </w:div>
            <w:div w:id="709762601">
              <w:marLeft w:val="0"/>
              <w:marRight w:val="0"/>
              <w:marTop w:val="0"/>
              <w:marBottom w:val="0"/>
              <w:divBdr>
                <w:top w:val="none" w:sz="0" w:space="0" w:color="auto"/>
                <w:left w:val="none" w:sz="0" w:space="0" w:color="auto"/>
                <w:bottom w:val="none" w:sz="0" w:space="0" w:color="auto"/>
                <w:right w:val="none" w:sz="0" w:space="0" w:color="auto"/>
              </w:divBdr>
            </w:div>
            <w:div w:id="382826791">
              <w:marLeft w:val="0"/>
              <w:marRight w:val="0"/>
              <w:marTop w:val="0"/>
              <w:marBottom w:val="0"/>
              <w:divBdr>
                <w:top w:val="none" w:sz="0" w:space="0" w:color="auto"/>
                <w:left w:val="none" w:sz="0" w:space="0" w:color="auto"/>
                <w:bottom w:val="none" w:sz="0" w:space="0" w:color="auto"/>
                <w:right w:val="none" w:sz="0" w:space="0" w:color="auto"/>
              </w:divBdr>
            </w:div>
            <w:div w:id="167257416">
              <w:marLeft w:val="0"/>
              <w:marRight w:val="0"/>
              <w:marTop w:val="0"/>
              <w:marBottom w:val="0"/>
              <w:divBdr>
                <w:top w:val="none" w:sz="0" w:space="0" w:color="auto"/>
                <w:left w:val="none" w:sz="0" w:space="0" w:color="auto"/>
                <w:bottom w:val="none" w:sz="0" w:space="0" w:color="auto"/>
                <w:right w:val="none" w:sz="0" w:space="0" w:color="auto"/>
              </w:divBdr>
            </w:div>
            <w:div w:id="1232303764">
              <w:marLeft w:val="0"/>
              <w:marRight w:val="0"/>
              <w:marTop w:val="0"/>
              <w:marBottom w:val="0"/>
              <w:divBdr>
                <w:top w:val="none" w:sz="0" w:space="0" w:color="auto"/>
                <w:left w:val="none" w:sz="0" w:space="0" w:color="auto"/>
                <w:bottom w:val="none" w:sz="0" w:space="0" w:color="auto"/>
                <w:right w:val="none" w:sz="0" w:space="0" w:color="auto"/>
              </w:divBdr>
            </w:div>
            <w:div w:id="738133095">
              <w:marLeft w:val="0"/>
              <w:marRight w:val="0"/>
              <w:marTop w:val="0"/>
              <w:marBottom w:val="0"/>
              <w:divBdr>
                <w:top w:val="none" w:sz="0" w:space="0" w:color="auto"/>
                <w:left w:val="none" w:sz="0" w:space="0" w:color="auto"/>
                <w:bottom w:val="none" w:sz="0" w:space="0" w:color="auto"/>
                <w:right w:val="none" w:sz="0" w:space="0" w:color="auto"/>
              </w:divBdr>
            </w:div>
            <w:div w:id="1755661110">
              <w:marLeft w:val="0"/>
              <w:marRight w:val="0"/>
              <w:marTop w:val="0"/>
              <w:marBottom w:val="0"/>
              <w:divBdr>
                <w:top w:val="none" w:sz="0" w:space="0" w:color="auto"/>
                <w:left w:val="none" w:sz="0" w:space="0" w:color="auto"/>
                <w:bottom w:val="none" w:sz="0" w:space="0" w:color="auto"/>
                <w:right w:val="none" w:sz="0" w:space="0" w:color="auto"/>
              </w:divBdr>
            </w:div>
            <w:div w:id="261452741">
              <w:marLeft w:val="0"/>
              <w:marRight w:val="0"/>
              <w:marTop w:val="0"/>
              <w:marBottom w:val="0"/>
              <w:divBdr>
                <w:top w:val="none" w:sz="0" w:space="0" w:color="auto"/>
                <w:left w:val="none" w:sz="0" w:space="0" w:color="auto"/>
                <w:bottom w:val="none" w:sz="0" w:space="0" w:color="auto"/>
                <w:right w:val="none" w:sz="0" w:space="0" w:color="auto"/>
              </w:divBdr>
            </w:div>
            <w:div w:id="2085566527">
              <w:marLeft w:val="0"/>
              <w:marRight w:val="0"/>
              <w:marTop w:val="0"/>
              <w:marBottom w:val="0"/>
              <w:divBdr>
                <w:top w:val="none" w:sz="0" w:space="0" w:color="auto"/>
                <w:left w:val="none" w:sz="0" w:space="0" w:color="auto"/>
                <w:bottom w:val="none" w:sz="0" w:space="0" w:color="auto"/>
                <w:right w:val="none" w:sz="0" w:space="0" w:color="auto"/>
              </w:divBdr>
            </w:div>
            <w:div w:id="1682703663">
              <w:marLeft w:val="0"/>
              <w:marRight w:val="0"/>
              <w:marTop w:val="0"/>
              <w:marBottom w:val="0"/>
              <w:divBdr>
                <w:top w:val="none" w:sz="0" w:space="0" w:color="auto"/>
                <w:left w:val="none" w:sz="0" w:space="0" w:color="auto"/>
                <w:bottom w:val="none" w:sz="0" w:space="0" w:color="auto"/>
                <w:right w:val="none" w:sz="0" w:space="0" w:color="auto"/>
              </w:divBdr>
            </w:div>
            <w:div w:id="170782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24097">
      <w:bodyDiv w:val="1"/>
      <w:marLeft w:val="0"/>
      <w:marRight w:val="0"/>
      <w:marTop w:val="0"/>
      <w:marBottom w:val="0"/>
      <w:divBdr>
        <w:top w:val="none" w:sz="0" w:space="0" w:color="auto"/>
        <w:left w:val="none" w:sz="0" w:space="0" w:color="auto"/>
        <w:bottom w:val="none" w:sz="0" w:space="0" w:color="auto"/>
        <w:right w:val="none" w:sz="0" w:space="0" w:color="auto"/>
      </w:divBdr>
      <w:divsChild>
        <w:div w:id="1111323262">
          <w:marLeft w:val="0"/>
          <w:marRight w:val="0"/>
          <w:marTop w:val="0"/>
          <w:marBottom w:val="0"/>
          <w:divBdr>
            <w:top w:val="none" w:sz="0" w:space="0" w:color="auto"/>
            <w:left w:val="none" w:sz="0" w:space="0" w:color="auto"/>
            <w:bottom w:val="none" w:sz="0" w:space="0" w:color="auto"/>
            <w:right w:val="none" w:sz="0" w:space="0" w:color="auto"/>
          </w:divBdr>
          <w:divsChild>
            <w:div w:id="2059622309">
              <w:marLeft w:val="0"/>
              <w:marRight w:val="0"/>
              <w:marTop w:val="0"/>
              <w:marBottom w:val="0"/>
              <w:divBdr>
                <w:top w:val="none" w:sz="0" w:space="0" w:color="auto"/>
                <w:left w:val="none" w:sz="0" w:space="0" w:color="auto"/>
                <w:bottom w:val="none" w:sz="0" w:space="0" w:color="auto"/>
                <w:right w:val="none" w:sz="0" w:space="0" w:color="auto"/>
              </w:divBdr>
            </w:div>
            <w:div w:id="1895651595">
              <w:marLeft w:val="0"/>
              <w:marRight w:val="0"/>
              <w:marTop w:val="0"/>
              <w:marBottom w:val="0"/>
              <w:divBdr>
                <w:top w:val="none" w:sz="0" w:space="0" w:color="auto"/>
                <w:left w:val="none" w:sz="0" w:space="0" w:color="auto"/>
                <w:bottom w:val="none" w:sz="0" w:space="0" w:color="auto"/>
                <w:right w:val="none" w:sz="0" w:space="0" w:color="auto"/>
              </w:divBdr>
            </w:div>
            <w:div w:id="601961442">
              <w:marLeft w:val="0"/>
              <w:marRight w:val="0"/>
              <w:marTop w:val="0"/>
              <w:marBottom w:val="0"/>
              <w:divBdr>
                <w:top w:val="none" w:sz="0" w:space="0" w:color="auto"/>
                <w:left w:val="none" w:sz="0" w:space="0" w:color="auto"/>
                <w:bottom w:val="none" w:sz="0" w:space="0" w:color="auto"/>
                <w:right w:val="none" w:sz="0" w:space="0" w:color="auto"/>
              </w:divBdr>
            </w:div>
            <w:div w:id="2130397596">
              <w:marLeft w:val="0"/>
              <w:marRight w:val="0"/>
              <w:marTop w:val="0"/>
              <w:marBottom w:val="0"/>
              <w:divBdr>
                <w:top w:val="none" w:sz="0" w:space="0" w:color="auto"/>
                <w:left w:val="none" w:sz="0" w:space="0" w:color="auto"/>
                <w:bottom w:val="none" w:sz="0" w:space="0" w:color="auto"/>
                <w:right w:val="none" w:sz="0" w:space="0" w:color="auto"/>
              </w:divBdr>
            </w:div>
            <w:div w:id="2011715301">
              <w:marLeft w:val="0"/>
              <w:marRight w:val="0"/>
              <w:marTop w:val="0"/>
              <w:marBottom w:val="0"/>
              <w:divBdr>
                <w:top w:val="none" w:sz="0" w:space="0" w:color="auto"/>
                <w:left w:val="none" w:sz="0" w:space="0" w:color="auto"/>
                <w:bottom w:val="none" w:sz="0" w:space="0" w:color="auto"/>
                <w:right w:val="none" w:sz="0" w:space="0" w:color="auto"/>
              </w:divBdr>
            </w:div>
            <w:div w:id="682633335">
              <w:marLeft w:val="0"/>
              <w:marRight w:val="0"/>
              <w:marTop w:val="0"/>
              <w:marBottom w:val="0"/>
              <w:divBdr>
                <w:top w:val="none" w:sz="0" w:space="0" w:color="auto"/>
                <w:left w:val="none" w:sz="0" w:space="0" w:color="auto"/>
                <w:bottom w:val="none" w:sz="0" w:space="0" w:color="auto"/>
                <w:right w:val="none" w:sz="0" w:space="0" w:color="auto"/>
              </w:divBdr>
            </w:div>
            <w:div w:id="1936130492">
              <w:marLeft w:val="0"/>
              <w:marRight w:val="0"/>
              <w:marTop w:val="0"/>
              <w:marBottom w:val="0"/>
              <w:divBdr>
                <w:top w:val="none" w:sz="0" w:space="0" w:color="auto"/>
                <w:left w:val="none" w:sz="0" w:space="0" w:color="auto"/>
                <w:bottom w:val="none" w:sz="0" w:space="0" w:color="auto"/>
                <w:right w:val="none" w:sz="0" w:space="0" w:color="auto"/>
              </w:divBdr>
            </w:div>
            <w:div w:id="583760409">
              <w:marLeft w:val="0"/>
              <w:marRight w:val="0"/>
              <w:marTop w:val="0"/>
              <w:marBottom w:val="0"/>
              <w:divBdr>
                <w:top w:val="none" w:sz="0" w:space="0" w:color="auto"/>
                <w:left w:val="none" w:sz="0" w:space="0" w:color="auto"/>
                <w:bottom w:val="none" w:sz="0" w:space="0" w:color="auto"/>
                <w:right w:val="none" w:sz="0" w:space="0" w:color="auto"/>
              </w:divBdr>
            </w:div>
            <w:div w:id="1332873362">
              <w:marLeft w:val="0"/>
              <w:marRight w:val="0"/>
              <w:marTop w:val="0"/>
              <w:marBottom w:val="0"/>
              <w:divBdr>
                <w:top w:val="none" w:sz="0" w:space="0" w:color="auto"/>
                <w:left w:val="none" w:sz="0" w:space="0" w:color="auto"/>
                <w:bottom w:val="none" w:sz="0" w:space="0" w:color="auto"/>
                <w:right w:val="none" w:sz="0" w:space="0" w:color="auto"/>
              </w:divBdr>
            </w:div>
            <w:div w:id="1563835546">
              <w:marLeft w:val="0"/>
              <w:marRight w:val="0"/>
              <w:marTop w:val="0"/>
              <w:marBottom w:val="0"/>
              <w:divBdr>
                <w:top w:val="none" w:sz="0" w:space="0" w:color="auto"/>
                <w:left w:val="none" w:sz="0" w:space="0" w:color="auto"/>
                <w:bottom w:val="none" w:sz="0" w:space="0" w:color="auto"/>
                <w:right w:val="none" w:sz="0" w:space="0" w:color="auto"/>
              </w:divBdr>
            </w:div>
            <w:div w:id="1931041432">
              <w:marLeft w:val="0"/>
              <w:marRight w:val="0"/>
              <w:marTop w:val="0"/>
              <w:marBottom w:val="0"/>
              <w:divBdr>
                <w:top w:val="none" w:sz="0" w:space="0" w:color="auto"/>
                <w:left w:val="none" w:sz="0" w:space="0" w:color="auto"/>
                <w:bottom w:val="none" w:sz="0" w:space="0" w:color="auto"/>
                <w:right w:val="none" w:sz="0" w:space="0" w:color="auto"/>
              </w:divBdr>
            </w:div>
            <w:div w:id="575020126">
              <w:marLeft w:val="0"/>
              <w:marRight w:val="0"/>
              <w:marTop w:val="0"/>
              <w:marBottom w:val="0"/>
              <w:divBdr>
                <w:top w:val="none" w:sz="0" w:space="0" w:color="auto"/>
                <w:left w:val="none" w:sz="0" w:space="0" w:color="auto"/>
                <w:bottom w:val="none" w:sz="0" w:space="0" w:color="auto"/>
                <w:right w:val="none" w:sz="0" w:space="0" w:color="auto"/>
              </w:divBdr>
            </w:div>
            <w:div w:id="1586186380">
              <w:marLeft w:val="0"/>
              <w:marRight w:val="0"/>
              <w:marTop w:val="0"/>
              <w:marBottom w:val="0"/>
              <w:divBdr>
                <w:top w:val="none" w:sz="0" w:space="0" w:color="auto"/>
                <w:left w:val="none" w:sz="0" w:space="0" w:color="auto"/>
                <w:bottom w:val="none" w:sz="0" w:space="0" w:color="auto"/>
                <w:right w:val="none" w:sz="0" w:space="0" w:color="auto"/>
              </w:divBdr>
            </w:div>
            <w:div w:id="1248418062">
              <w:marLeft w:val="0"/>
              <w:marRight w:val="0"/>
              <w:marTop w:val="0"/>
              <w:marBottom w:val="0"/>
              <w:divBdr>
                <w:top w:val="none" w:sz="0" w:space="0" w:color="auto"/>
                <w:left w:val="none" w:sz="0" w:space="0" w:color="auto"/>
                <w:bottom w:val="none" w:sz="0" w:space="0" w:color="auto"/>
                <w:right w:val="none" w:sz="0" w:space="0" w:color="auto"/>
              </w:divBdr>
            </w:div>
            <w:div w:id="471483923">
              <w:marLeft w:val="0"/>
              <w:marRight w:val="0"/>
              <w:marTop w:val="0"/>
              <w:marBottom w:val="0"/>
              <w:divBdr>
                <w:top w:val="none" w:sz="0" w:space="0" w:color="auto"/>
                <w:left w:val="none" w:sz="0" w:space="0" w:color="auto"/>
                <w:bottom w:val="none" w:sz="0" w:space="0" w:color="auto"/>
                <w:right w:val="none" w:sz="0" w:space="0" w:color="auto"/>
              </w:divBdr>
            </w:div>
            <w:div w:id="1646398764">
              <w:marLeft w:val="0"/>
              <w:marRight w:val="0"/>
              <w:marTop w:val="0"/>
              <w:marBottom w:val="0"/>
              <w:divBdr>
                <w:top w:val="none" w:sz="0" w:space="0" w:color="auto"/>
                <w:left w:val="none" w:sz="0" w:space="0" w:color="auto"/>
                <w:bottom w:val="none" w:sz="0" w:space="0" w:color="auto"/>
                <w:right w:val="none" w:sz="0" w:space="0" w:color="auto"/>
              </w:divBdr>
            </w:div>
            <w:div w:id="1392927070">
              <w:marLeft w:val="0"/>
              <w:marRight w:val="0"/>
              <w:marTop w:val="0"/>
              <w:marBottom w:val="0"/>
              <w:divBdr>
                <w:top w:val="none" w:sz="0" w:space="0" w:color="auto"/>
                <w:left w:val="none" w:sz="0" w:space="0" w:color="auto"/>
                <w:bottom w:val="none" w:sz="0" w:space="0" w:color="auto"/>
                <w:right w:val="none" w:sz="0" w:space="0" w:color="auto"/>
              </w:divBdr>
            </w:div>
            <w:div w:id="2067753869">
              <w:marLeft w:val="0"/>
              <w:marRight w:val="0"/>
              <w:marTop w:val="0"/>
              <w:marBottom w:val="0"/>
              <w:divBdr>
                <w:top w:val="none" w:sz="0" w:space="0" w:color="auto"/>
                <w:left w:val="none" w:sz="0" w:space="0" w:color="auto"/>
                <w:bottom w:val="none" w:sz="0" w:space="0" w:color="auto"/>
                <w:right w:val="none" w:sz="0" w:space="0" w:color="auto"/>
              </w:divBdr>
            </w:div>
            <w:div w:id="522786846">
              <w:marLeft w:val="0"/>
              <w:marRight w:val="0"/>
              <w:marTop w:val="0"/>
              <w:marBottom w:val="0"/>
              <w:divBdr>
                <w:top w:val="none" w:sz="0" w:space="0" w:color="auto"/>
                <w:left w:val="none" w:sz="0" w:space="0" w:color="auto"/>
                <w:bottom w:val="none" w:sz="0" w:space="0" w:color="auto"/>
                <w:right w:val="none" w:sz="0" w:space="0" w:color="auto"/>
              </w:divBdr>
            </w:div>
            <w:div w:id="921370902">
              <w:marLeft w:val="0"/>
              <w:marRight w:val="0"/>
              <w:marTop w:val="0"/>
              <w:marBottom w:val="0"/>
              <w:divBdr>
                <w:top w:val="none" w:sz="0" w:space="0" w:color="auto"/>
                <w:left w:val="none" w:sz="0" w:space="0" w:color="auto"/>
                <w:bottom w:val="none" w:sz="0" w:space="0" w:color="auto"/>
                <w:right w:val="none" w:sz="0" w:space="0" w:color="auto"/>
              </w:divBdr>
            </w:div>
            <w:div w:id="1061560608">
              <w:marLeft w:val="0"/>
              <w:marRight w:val="0"/>
              <w:marTop w:val="0"/>
              <w:marBottom w:val="0"/>
              <w:divBdr>
                <w:top w:val="none" w:sz="0" w:space="0" w:color="auto"/>
                <w:left w:val="none" w:sz="0" w:space="0" w:color="auto"/>
                <w:bottom w:val="none" w:sz="0" w:space="0" w:color="auto"/>
                <w:right w:val="none" w:sz="0" w:space="0" w:color="auto"/>
              </w:divBdr>
            </w:div>
            <w:div w:id="1823086400">
              <w:marLeft w:val="0"/>
              <w:marRight w:val="0"/>
              <w:marTop w:val="0"/>
              <w:marBottom w:val="0"/>
              <w:divBdr>
                <w:top w:val="none" w:sz="0" w:space="0" w:color="auto"/>
                <w:left w:val="none" w:sz="0" w:space="0" w:color="auto"/>
                <w:bottom w:val="none" w:sz="0" w:space="0" w:color="auto"/>
                <w:right w:val="none" w:sz="0" w:space="0" w:color="auto"/>
              </w:divBdr>
            </w:div>
            <w:div w:id="2002737557">
              <w:marLeft w:val="0"/>
              <w:marRight w:val="0"/>
              <w:marTop w:val="0"/>
              <w:marBottom w:val="0"/>
              <w:divBdr>
                <w:top w:val="none" w:sz="0" w:space="0" w:color="auto"/>
                <w:left w:val="none" w:sz="0" w:space="0" w:color="auto"/>
                <w:bottom w:val="none" w:sz="0" w:space="0" w:color="auto"/>
                <w:right w:val="none" w:sz="0" w:space="0" w:color="auto"/>
              </w:divBdr>
            </w:div>
            <w:div w:id="1243829423">
              <w:marLeft w:val="0"/>
              <w:marRight w:val="0"/>
              <w:marTop w:val="0"/>
              <w:marBottom w:val="0"/>
              <w:divBdr>
                <w:top w:val="none" w:sz="0" w:space="0" w:color="auto"/>
                <w:left w:val="none" w:sz="0" w:space="0" w:color="auto"/>
                <w:bottom w:val="none" w:sz="0" w:space="0" w:color="auto"/>
                <w:right w:val="none" w:sz="0" w:space="0" w:color="auto"/>
              </w:divBdr>
            </w:div>
            <w:div w:id="1389644701">
              <w:marLeft w:val="0"/>
              <w:marRight w:val="0"/>
              <w:marTop w:val="0"/>
              <w:marBottom w:val="0"/>
              <w:divBdr>
                <w:top w:val="none" w:sz="0" w:space="0" w:color="auto"/>
                <w:left w:val="none" w:sz="0" w:space="0" w:color="auto"/>
                <w:bottom w:val="none" w:sz="0" w:space="0" w:color="auto"/>
                <w:right w:val="none" w:sz="0" w:space="0" w:color="auto"/>
              </w:divBdr>
            </w:div>
            <w:div w:id="1455442225">
              <w:marLeft w:val="0"/>
              <w:marRight w:val="0"/>
              <w:marTop w:val="0"/>
              <w:marBottom w:val="0"/>
              <w:divBdr>
                <w:top w:val="none" w:sz="0" w:space="0" w:color="auto"/>
                <w:left w:val="none" w:sz="0" w:space="0" w:color="auto"/>
                <w:bottom w:val="none" w:sz="0" w:space="0" w:color="auto"/>
                <w:right w:val="none" w:sz="0" w:space="0" w:color="auto"/>
              </w:divBdr>
            </w:div>
            <w:div w:id="1810781528">
              <w:marLeft w:val="0"/>
              <w:marRight w:val="0"/>
              <w:marTop w:val="0"/>
              <w:marBottom w:val="0"/>
              <w:divBdr>
                <w:top w:val="none" w:sz="0" w:space="0" w:color="auto"/>
                <w:left w:val="none" w:sz="0" w:space="0" w:color="auto"/>
                <w:bottom w:val="none" w:sz="0" w:space="0" w:color="auto"/>
                <w:right w:val="none" w:sz="0" w:space="0" w:color="auto"/>
              </w:divBdr>
            </w:div>
            <w:div w:id="676495235">
              <w:marLeft w:val="0"/>
              <w:marRight w:val="0"/>
              <w:marTop w:val="0"/>
              <w:marBottom w:val="0"/>
              <w:divBdr>
                <w:top w:val="none" w:sz="0" w:space="0" w:color="auto"/>
                <w:left w:val="none" w:sz="0" w:space="0" w:color="auto"/>
                <w:bottom w:val="none" w:sz="0" w:space="0" w:color="auto"/>
                <w:right w:val="none" w:sz="0" w:space="0" w:color="auto"/>
              </w:divBdr>
            </w:div>
            <w:div w:id="2113159044">
              <w:marLeft w:val="0"/>
              <w:marRight w:val="0"/>
              <w:marTop w:val="0"/>
              <w:marBottom w:val="0"/>
              <w:divBdr>
                <w:top w:val="none" w:sz="0" w:space="0" w:color="auto"/>
                <w:left w:val="none" w:sz="0" w:space="0" w:color="auto"/>
                <w:bottom w:val="none" w:sz="0" w:space="0" w:color="auto"/>
                <w:right w:val="none" w:sz="0" w:space="0" w:color="auto"/>
              </w:divBdr>
            </w:div>
            <w:div w:id="1311399728">
              <w:marLeft w:val="0"/>
              <w:marRight w:val="0"/>
              <w:marTop w:val="0"/>
              <w:marBottom w:val="0"/>
              <w:divBdr>
                <w:top w:val="none" w:sz="0" w:space="0" w:color="auto"/>
                <w:left w:val="none" w:sz="0" w:space="0" w:color="auto"/>
                <w:bottom w:val="none" w:sz="0" w:space="0" w:color="auto"/>
                <w:right w:val="none" w:sz="0" w:space="0" w:color="auto"/>
              </w:divBdr>
            </w:div>
            <w:div w:id="1777208448">
              <w:marLeft w:val="0"/>
              <w:marRight w:val="0"/>
              <w:marTop w:val="0"/>
              <w:marBottom w:val="0"/>
              <w:divBdr>
                <w:top w:val="none" w:sz="0" w:space="0" w:color="auto"/>
                <w:left w:val="none" w:sz="0" w:space="0" w:color="auto"/>
                <w:bottom w:val="none" w:sz="0" w:space="0" w:color="auto"/>
                <w:right w:val="none" w:sz="0" w:space="0" w:color="auto"/>
              </w:divBdr>
            </w:div>
            <w:div w:id="515075437">
              <w:marLeft w:val="0"/>
              <w:marRight w:val="0"/>
              <w:marTop w:val="0"/>
              <w:marBottom w:val="0"/>
              <w:divBdr>
                <w:top w:val="none" w:sz="0" w:space="0" w:color="auto"/>
                <w:left w:val="none" w:sz="0" w:space="0" w:color="auto"/>
                <w:bottom w:val="none" w:sz="0" w:space="0" w:color="auto"/>
                <w:right w:val="none" w:sz="0" w:space="0" w:color="auto"/>
              </w:divBdr>
            </w:div>
            <w:div w:id="559678831">
              <w:marLeft w:val="0"/>
              <w:marRight w:val="0"/>
              <w:marTop w:val="0"/>
              <w:marBottom w:val="0"/>
              <w:divBdr>
                <w:top w:val="none" w:sz="0" w:space="0" w:color="auto"/>
                <w:left w:val="none" w:sz="0" w:space="0" w:color="auto"/>
                <w:bottom w:val="none" w:sz="0" w:space="0" w:color="auto"/>
                <w:right w:val="none" w:sz="0" w:space="0" w:color="auto"/>
              </w:divBdr>
            </w:div>
            <w:div w:id="50468411">
              <w:marLeft w:val="0"/>
              <w:marRight w:val="0"/>
              <w:marTop w:val="0"/>
              <w:marBottom w:val="0"/>
              <w:divBdr>
                <w:top w:val="none" w:sz="0" w:space="0" w:color="auto"/>
                <w:left w:val="none" w:sz="0" w:space="0" w:color="auto"/>
                <w:bottom w:val="none" w:sz="0" w:space="0" w:color="auto"/>
                <w:right w:val="none" w:sz="0" w:space="0" w:color="auto"/>
              </w:divBdr>
            </w:div>
            <w:div w:id="1777099301">
              <w:marLeft w:val="0"/>
              <w:marRight w:val="0"/>
              <w:marTop w:val="0"/>
              <w:marBottom w:val="0"/>
              <w:divBdr>
                <w:top w:val="none" w:sz="0" w:space="0" w:color="auto"/>
                <w:left w:val="none" w:sz="0" w:space="0" w:color="auto"/>
                <w:bottom w:val="none" w:sz="0" w:space="0" w:color="auto"/>
                <w:right w:val="none" w:sz="0" w:space="0" w:color="auto"/>
              </w:divBdr>
            </w:div>
            <w:div w:id="1515850056">
              <w:marLeft w:val="0"/>
              <w:marRight w:val="0"/>
              <w:marTop w:val="0"/>
              <w:marBottom w:val="0"/>
              <w:divBdr>
                <w:top w:val="none" w:sz="0" w:space="0" w:color="auto"/>
                <w:left w:val="none" w:sz="0" w:space="0" w:color="auto"/>
                <w:bottom w:val="none" w:sz="0" w:space="0" w:color="auto"/>
                <w:right w:val="none" w:sz="0" w:space="0" w:color="auto"/>
              </w:divBdr>
            </w:div>
            <w:div w:id="653677234">
              <w:marLeft w:val="0"/>
              <w:marRight w:val="0"/>
              <w:marTop w:val="0"/>
              <w:marBottom w:val="0"/>
              <w:divBdr>
                <w:top w:val="none" w:sz="0" w:space="0" w:color="auto"/>
                <w:left w:val="none" w:sz="0" w:space="0" w:color="auto"/>
                <w:bottom w:val="none" w:sz="0" w:space="0" w:color="auto"/>
                <w:right w:val="none" w:sz="0" w:space="0" w:color="auto"/>
              </w:divBdr>
            </w:div>
            <w:div w:id="530534615">
              <w:marLeft w:val="0"/>
              <w:marRight w:val="0"/>
              <w:marTop w:val="0"/>
              <w:marBottom w:val="0"/>
              <w:divBdr>
                <w:top w:val="none" w:sz="0" w:space="0" w:color="auto"/>
                <w:left w:val="none" w:sz="0" w:space="0" w:color="auto"/>
                <w:bottom w:val="none" w:sz="0" w:space="0" w:color="auto"/>
                <w:right w:val="none" w:sz="0" w:space="0" w:color="auto"/>
              </w:divBdr>
            </w:div>
            <w:div w:id="1936092007">
              <w:marLeft w:val="0"/>
              <w:marRight w:val="0"/>
              <w:marTop w:val="0"/>
              <w:marBottom w:val="0"/>
              <w:divBdr>
                <w:top w:val="none" w:sz="0" w:space="0" w:color="auto"/>
                <w:left w:val="none" w:sz="0" w:space="0" w:color="auto"/>
                <w:bottom w:val="none" w:sz="0" w:space="0" w:color="auto"/>
                <w:right w:val="none" w:sz="0" w:space="0" w:color="auto"/>
              </w:divBdr>
            </w:div>
            <w:div w:id="2111469978">
              <w:marLeft w:val="0"/>
              <w:marRight w:val="0"/>
              <w:marTop w:val="0"/>
              <w:marBottom w:val="0"/>
              <w:divBdr>
                <w:top w:val="none" w:sz="0" w:space="0" w:color="auto"/>
                <w:left w:val="none" w:sz="0" w:space="0" w:color="auto"/>
                <w:bottom w:val="none" w:sz="0" w:space="0" w:color="auto"/>
                <w:right w:val="none" w:sz="0" w:space="0" w:color="auto"/>
              </w:divBdr>
            </w:div>
            <w:div w:id="619532271">
              <w:marLeft w:val="0"/>
              <w:marRight w:val="0"/>
              <w:marTop w:val="0"/>
              <w:marBottom w:val="0"/>
              <w:divBdr>
                <w:top w:val="none" w:sz="0" w:space="0" w:color="auto"/>
                <w:left w:val="none" w:sz="0" w:space="0" w:color="auto"/>
                <w:bottom w:val="none" w:sz="0" w:space="0" w:color="auto"/>
                <w:right w:val="none" w:sz="0" w:space="0" w:color="auto"/>
              </w:divBdr>
            </w:div>
            <w:div w:id="859784759">
              <w:marLeft w:val="0"/>
              <w:marRight w:val="0"/>
              <w:marTop w:val="0"/>
              <w:marBottom w:val="0"/>
              <w:divBdr>
                <w:top w:val="none" w:sz="0" w:space="0" w:color="auto"/>
                <w:left w:val="none" w:sz="0" w:space="0" w:color="auto"/>
                <w:bottom w:val="none" w:sz="0" w:space="0" w:color="auto"/>
                <w:right w:val="none" w:sz="0" w:space="0" w:color="auto"/>
              </w:divBdr>
            </w:div>
            <w:div w:id="1426728339">
              <w:marLeft w:val="0"/>
              <w:marRight w:val="0"/>
              <w:marTop w:val="0"/>
              <w:marBottom w:val="0"/>
              <w:divBdr>
                <w:top w:val="none" w:sz="0" w:space="0" w:color="auto"/>
                <w:left w:val="none" w:sz="0" w:space="0" w:color="auto"/>
                <w:bottom w:val="none" w:sz="0" w:space="0" w:color="auto"/>
                <w:right w:val="none" w:sz="0" w:space="0" w:color="auto"/>
              </w:divBdr>
            </w:div>
            <w:div w:id="444736502">
              <w:marLeft w:val="0"/>
              <w:marRight w:val="0"/>
              <w:marTop w:val="0"/>
              <w:marBottom w:val="0"/>
              <w:divBdr>
                <w:top w:val="none" w:sz="0" w:space="0" w:color="auto"/>
                <w:left w:val="none" w:sz="0" w:space="0" w:color="auto"/>
                <w:bottom w:val="none" w:sz="0" w:space="0" w:color="auto"/>
                <w:right w:val="none" w:sz="0" w:space="0" w:color="auto"/>
              </w:divBdr>
            </w:div>
            <w:div w:id="695691400">
              <w:marLeft w:val="0"/>
              <w:marRight w:val="0"/>
              <w:marTop w:val="0"/>
              <w:marBottom w:val="0"/>
              <w:divBdr>
                <w:top w:val="none" w:sz="0" w:space="0" w:color="auto"/>
                <w:left w:val="none" w:sz="0" w:space="0" w:color="auto"/>
                <w:bottom w:val="none" w:sz="0" w:space="0" w:color="auto"/>
                <w:right w:val="none" w:sz="0" w:space="0" w:color="auto"/>
              </w:divBdr>
            </w:div>
            <w:div w:id="1495073102">
              <w:marLeft w:val="0"/>
              <w:marRight w:val="0"/>
              <w:marTop w:val="0"/>
              <w:marBottom w:val="0"/>
              <w:divBdr>
                <w:top w:val="none" w:sz="0" w:space="0" w:color="auto"/>
                <w:left w:val="none" w:sz="0" w:space="0" w:color="auto"/>
                <w:bottom w:val="none" w:sz="0" w:space="0" w:color="auto"/>
                <w:right w:val="none" w:sz="0" w:space="0" w:color="auto"/>
              </w:divBdr>
            </w:div>
            <w:div w:id="113065775">
              <w:marLeft w:val="0"/>
              <w:marRight w:val="0"/>
              <w:marTop w:val="0"/>
              <w:marBottom w:val="0"/>
              <w:divBdr>
                <w:top w:val="none" w:sz="0" w:space="0" w:color="auto"/>
                <w:left w:val="none" w:sz="0" w:space="0" w:color="auto"/>
                <w:bottom w:val="none" w:sz="0" w:space="0" w:color="auto"/>
                <w:right w:val="none" w:sz="0" w:space="0" w:color="auto"/>
              </w:divBdr>
            </w:div>
            <w:div w:id="2053114800">
              <w:marLeft w:val="0"/>
              <w:marRight w:val="0"/>
              <w:marTop w:val="0"/>
              <w:marBottom w:val="0"/>
              <w:divBdr>
                <w:top w:val="none" w:sz="0" w:space="0" w:color="auto"/>
                <w:left w:val="none" w:sz="0" w:space="0" w:color="auto"/>
                <w:bottom w:val="none" w:sz="0" w:space="0" w:color="auto"/>
                <w:right w:val="none" w:sz="0" w:space="0" w:color="auto"/>
              </w:divBdr>
            </w:div>
            <w:div w:id="1544518040">
              <w:marLeft w:val="0"/>
              <w:marRight w:val="0"/>
              <w:marTop w:val="0"/>
              <w:marBottom w:val="0"/>
              <w:divBdr>
                <w:top w:val="none" w:sz="0" w:space="0" w:color="auto"/>
                <w:left w:val="none" w:sz="0" w:space="0" w:color="auto"/>
                <w:bottom w:val="none" w:sz="0" w:space="0" w:color="auto"/>
                <w:right w:val="none" w:sz="0" w:space="0" w:color="auto"/>
              </w:divBdr>
            </w:div>
            <w:div w:id="1715228407">
              <w:marLeft w:val="0"/>
              <w:marRight w:val="0"/>
              <w:marTop w:val="0"/>
              <w:marBottom w:val="0"/>
              <w:divBdr>
                <w:top w:val="none" w:sz="0" w:space="0" w:color="auto"/>
                <w:left w:val="none" w:sz="0" w:space="0" w:color="auto"/>
                <w:bottom w:val="none" w:sz="0" w:space="0" w:color="auto"/>
                <w:right w:val="none" w:sz="0" w:space="0" w:color="auto"/>
              </w:divBdr>
            </w:div>
            <w:div w:id="1811291134">
              <w:marLeft w:val="0"/>
              <w:marRight w:val="0"/>
              <w:marTop w:val="0"/>
              <w:marBottom w:val="0"/>
              <w:divBdr>
                <w:top w:val="none" w:sz="0" w:space="0" w:color="auto"/>
                <w:left w:val="none" w:sz="0" w:space="0" w:color="auto"/>
                <w:bottom w:val="none" w:sz="0" w:space="0" w:color="auto"/>
                <w:right w:val="none" w:sz="0" w:space="0" w:color="auto"/>
              </w:divBdr>
            </w:div>
            <w:div w:id="33509884">
              <w:marLeft w:val="0"/>
              <w:marRight w:val="0"/>
              <w:marTop w:val="0"/>
              <w:marBottom w:val="0"/>
              <w:divBdr>
                <w:top w:val="none" w:sz="0" w:space="0" w:color="auto"/>
                <w:left w:val="none" w:sz="0" w:space="0" w:color="auto"/>
                <w:bottom w:val="none" w:sz="0" w:space="0" w:color="auto"/>
                <w:right w:val="none" w:sz="0" w:space="0" w:color="auto"/>
              </w:divBdr>
            </w:div>
            <w:div w:id="1377698967">
              <w:marLeft w:val="0"/>
              <w:marRight w:val="0"/>
              <w:marTop w:val="0"/>
              <w:marBottom w:val="0"/>
              <w:divBdr>
                <w:top w:val="none" w:sz="0" w:space="0" w:color="auto"/>
                <w:left w:val="none" w:sz="0" w:space="0" w:color="auto"/>
                <w:bottom w:val="none" w:sz="0" w:space="0" w:color="auto"/>
                <w:right w:val="none" w:sz="0" w:space="0" w:color="auto"/>
              </w:divBdr>
            </w:div>
            <w:div w:id="351996893">
              <w:marLeft w:val="0"/>
              <w:marRight w:val="0"/>
              <w:marTop w:val="0"/>
              <w:marBottom w:val="0"/>
              <w:divBdr>
                <w:top w:val="none" w:sz="0" w:space="0" w:color="auto"/>
                <w:left w:val="none" w:sz="0" w:space="0" w:color="auto"/>
                <w:bottom w:val="none" w:sz="0" w:space="0" w:color="auto"/>
                <w:right w:val="none" w:sz="0" w:space="0" w:color="auto"/>
              </w:divBdr>
            </w:div>
            <w:div w:id="829563521">
              <w:marLeft w:val="0"/>
              <w:marRight w:val="0"/>
              <w:marTop w:val="0"/>
              <w:marBottom w:val="0"/>
              <w:divBdr>
                <w:top w:val="none" w:sz="0" w:space="0" w:color="auto"/>
                <w:left w:val="none" w:sz="0" w:space="0" w:color="auto"/>
                <w:bottom w:val="none" w:sz="0" w:space="0" w:color="auto"/>
                <w:right w:val="none" w:sz="0" w:space="0" w:color="auto"/>
              </w:divBdr>
            </w:div>
            <w:div w:id="1225337302">
              <w:marLeft w:val="0"/>
              <w:marRight w:val="0"/>
              <w:marTop w:val="0"/>
              <w:marBottom w:val="0"/>
              <w:divBdr>
                <w:top w:val="none" w:sz="0" w:space="0" w:color="auto"/>
                <w:left w:val="none" w:sz="0" w:space="0" w:color="auto"/>
                <w:bottom w:val="none" w:sz="0" w:space="0" w:color="auto"/>
                <w:right w:val="none" w:sz="0" w:space="0" w:color="auto"/>
              </w:divBdr>
            </w:div>
            <w:div w:id="236785658">
              <w:marLeft w:val="0"/>
              <w:marRight w:val="0"/>
              <w:marTop w:val="0"/>
              <w:marBottom w:val="0"/>
              <w:divBdr>
                <w:top w:val="none" w:sz="0" w:space="0" w:color="auto"/>
                <w:left w:val="none" w:sz="0" w:space="0" w:color="auto"/>
                <w:bottom w:val="none" w:sz="0" w:space="0" w:color="auto"/>
                <w:right w:val="none" w:sz="0" w:space="0" w:color="auto"/>
              </w:divBdr>
            </w:div>
            <w:div w:id="138308015">
              <w:marLeft w:val="0"/>
              <w:marRight w:val="0"/>
              <w:marTop w:val="0"/>
              <w:marBottom w:val="0"/>
              <w:divBdr>
                <w:top w:val="none" w:sz="0" w:space="0" w:color="auto"/>
                <w:left w:val="none" w:sz="0" w:space="0" w:color="auto"/>
                <w:bottom w:val="none" w:sz="0" w:space="0" w:color="auto"/>
                <w:right w:val="none" w:sz="0" w:space="0" w:color="auto"/>
              </w:divBdr>
            </w:div>
            <w:div w:id="175729702">
              <w:marLeft w:val="0"/>
              <w:marRight w:val="0"/>
              <w:marTop w:val="0"/>
              <w:marBottom w:val="0"/>
              <w:divBdr>
                <w:top w:val="none" w:sz="0" w:space="0" w:color="auto"/>
                <w:left w:val="none" w:sz="0" w:space="0" w:color="auto"/>
                <w:bottom w:val="none" w:sz="0" w:space="0" w:color="auto"/>
                <w:right w:val="none" w:sz="0" w:space="0" w:color="auto"/>
              </w:divBdr>
            </w:div>
            <w:div w:id="263655388">
              <w:marLeft w:val="0"/>
              <w:marRight w:val="0"/>
              <w:marTop w:val="0"/>
              <w:marBottom w:val="0"/>
              <w:divBdr>
                <w:top w:val="none" w:sz="0" w:space="0" w:color="auto"/>
                <w:left w:val="none" w:sz="0" w:space="0" w:color="auto"/>
                <w:bottom w:val="none" w:sz="0" w:space="0" w:color="auto"/>
                <w:right w:val="none" w:sz="0" w:space="0" w:color="auto"/>
              </w:divBdr>
            </w:div>
            <w:div w:id="55863079">
              <w:marLeft w:val="0"/>
              <w:marRight w:val="0"/>
              <w:marTop w:val="0"/>
              <w:marBottom w:val="0"/>
              <w:divBdr>
                <w:top w:val="none" w:sz="0" w:space="0" w:color="auto"/>
                <w:left w:val="none" w:sz="0" w:space="0" w:color="auto"/>
                <w:bottom w:val="none" w:sz="0" w:space="0" w:color="auto"/>
                <w:right w:val="none" w:sz="0" w:space="0" w:color="auto"/>
              </w:divBdr>
            </w:div>
            <w:div w:id="1812746583">
              <w:marLeft w:val="0"/>
              <w:marRight w:val="0"/>
              <w:marTop w:val="0"/>
              <w:marBottom w:val="0"/>
              <w:divBdr>
                <w:top w:val="none" w:sz="0" w:space="0" w:color="auto"/>
                <w:left w:val="none" w:sz="0" w:space="0" w:color="auto"/>
                <w:bottom w:val="none" w:sz="0" w:space="0" w:color="auto"/>
                <w:right w:val="none" w:sz="0" w:space="0" w:color="auto"/>
              </w:divBdr>
            </w:div>
            <w:div w:id="288437063">
              <w:marLeft w:val="0"/>
              <w:marRight w:val="0"/>
              <w:marTop w:val="0"/>
              <w:marBottom w:val="0"/>
              <w:divBdr>
                <w:top w:val="none" w:sz="0" w:space="0" w:color="auto"/>
                <w:left w:val="none" w:sz="0" w:space="0" w:color="auto"/>
                <w:bottom w:val="none" w:sz="0" w:space="0" w:color="auto"/>
                <w:right w:val="none" w:sz="0" w:space="0" w:color="auto"/>
              </w:divBdr>
            </w:div>
            <w:div w:id="1256934598">
              <w:marLeft w:val="0"/>
              <w:marRight w:val="0"/>
              <w:marTop w:val="0"/>
              <w:marBottom w:val="0"/>
              <w:divBdr>
                <w:top w:val="none" w:sz="0" w:space="0" w:color="auto"/>
                <w:left w:val="none" w:sz="0" w:space="0" w:color="auto"/>
                <w:bottom w:val="none" w:sz="0" w:space="0" w:color="auto"/>
                <w:right w:val="none" w:sz="0" w:space="0" w:color="auto"/>
              </w:divBdr>
            </w:div>
            <w:div w:id="1788818802">
              <w:marLeft w:val="0"/>
              <w:marRight w:val="0"/>
              <w:marTop w:val="0"/>
              <w:marBottom w:val="0"/>
              <w:divBdr>
                <w:top w:val="none" w:sz="0" w:space="0" w:color="auto"/>
                <w:left w:val="none" w:sz="0" w:space="0" w:color="auto"/>
                <w:bottom w:val="none" w:sz="0" w:space="0" w:color="auto"/>
                <w:right w:val="none" w:sz="0" w:space="0" w:color="auto"/>
              </w:divBdr>
            </w:div>
            <w:div w:id="1889561853">
              <w:marLeft w:val="0"/>
              <w:marRight w:val="0"/>
              <w:marTop w:val="0"/>
              <w:marBottom w:val="0"/>
              <w:divBdr>
                <w:top w:val="none" w:sz="0" w:space="0" w:color="auto"/>
                <w:left w:val="none" w:sz="0" w:space="0" w:color="auto"/>
                <w:bottom w:val="none" w:sz="0" w:space="0" w:color="auto"/>
                <w:right w:val="none" w:sz="0" w:space="0" w:color="auto"/>
              </w:divBdr>
            </w:div>
            <w:div w:id="1193225356">
              <w:marLeft w:val="0"/>
              <w:marRight w:val="0"/>
              <w:marTop w:val="0"/>
              <w:marBottom w:val="0"/>
              <w:divBdr>
                <w:top w:val="none" w:sz="0" w:space="0" w:color="auto"/>
                <w:left w:val="none" w:sz="0" w:space="0" w:color="auto"/>
                <w:bottom w:val="none" w:sz="0" w:space="0" w:color="auto"/>
                <w:right w:val="none" w:sz="0" w:space="0" w:color="auto"/>
              </w:divBdr>
            </w:div>
            <w:div w:id="444158928">
              <w:marLeft w:val="0"/>
              <w:marRight w:val="0"/>
              <w:marTop w:val="0"/>
              <w:marBottom w:val="0"/>
              <w:divBdr>
                <w:top w:val="none" w:sz="0" w:space="0" w:color="auto"/>
                <w:left w:val="none" w:sz="0" w:space="0" w:color="auto"/>
                <w:bottom w:val="none" w:sz="0" w:space="0" w:color="auto"/>
                <w:right w:val="none" w:sz="0" w:space="0" w:color="auto"/>
              </w:divBdr>
            </w:div>
            <w:div w:id="1646081524">
              <w:marLeft w:val="0"/>
              <w:marRight w:val="0"/>
              <w:marTop w:val="0"/>
              <w:marBottom w:val="0"/>
              <w:divBdr>
                <w:top w:val="none" w:sz="0" w:space="0" w:color="auto"/>
                <w:left w:val="none" w:sz="0" w:space="0" w:color="auto"/>
                <w:bottom w:val="none" w:sz="0" w:space="0" w:color="auto"/>
                <w:right w:val="none" w:sz="0" w:space="0" w:color="auto"/>
              </w:divBdr>
            </w:div>
            <w:div w:id="1824734445">
              <w:marLeft w:val="0"/>
              <w:marRight w:val="0"/>
              <w:marTop w:val="0"/>
              <w:marBottom w:val="0"/>
              <w:divBdr>
                <w:top w:val="none" w:sz="0" w:space="0" w:color="auto"/>
                <w:left w:val="none" w:sz="0" w:space="0" w:color="auto"/>
                <w:bottom w:val="none" w:sz="0" w:space="0" w:color="auto"/>
                <w:right w:val="none" w:sz="0" w:space="0" w:color="auto"/>
              </w:divBdr>
            </w:div>
            <w:div w:id="1890142520">
              <w:marLeft w:val="0"/>
              <w:marRight w:val="0"/>
              <w:marTop w:val="0"/>
              <w:marBottom w:val="0"/>
              <w:divBdr>
                <w:top w:val="none" w:sz="0" w:space="0" w:color="auto"/>
                <w:left w:val="none" w:sz="0" w:space="0" w:color="auto"/>
                <w:bottom w:val="none" w:sz="0" w:space="0" w:color="auto"/>
                <w:right w:val="none" w:sz="0" w:space="0" w:color="auto"/>
              </w:divBdr>
            </w:div>
            <w:div w:id="433480534">
              <w:marLeft w:val="0"/>
              <w:marRight w:val="0"/>
              <w:marTop w:val="0"/>
              <w:marBottom w:val="0"/>
              <w:divBdr>
                <w:top w:val="none" w:sz="0" w:space="0" w:color="auto"/>
                <w:left w:val="none" w:sz="0" w:space="0" w:color="auto"/>
                <w:bottom w:val="none" w:sz="0" w:space="0" w:color="auto"/>
                <w:right w:val="none" w:sz="0" w:space="0" w:color="auto"/>
              </w:divBdr>
            </w:div>
            <w:div w:id="2042054161">
              <w:marLeft w:val="0"/>
              <w:marRight w:val="0"/>
              <w:marTop w:val="0"/>
              <w:marBottom w:val="0"/>
              <w:divBdr>
                <w:top w:val="none" w:sz="0" w:space="0" w:color="auto"/>
                <w:left w:val="none" w:sz="0" w:space="0" w:color="auto"/>
                <w:bottom w:val="none" w:sz="0" w:space="0" w:color="auto"/>
                <w:right w:val="none" w:sz="0" w:space="0" w:color="auto"/>
              </w:divBdr>
            </w:div>
            <w:div w:id="502668682">
              <w:marLeft w:val="0"/>
              <w:marRight w:val="0"/>
              <w:marTop w:val="0"/>
              <w:marBottom w:val="0"/>
              <w:divBdr>
                <w:top w:val="none" w:sz="0" w:space="0" w:color="auto"/>
                <w:left w:val="none" w:sz="0" w:space="0" w:color="auto"/>
                <w:bottom w:val="none" w:sz="0" w:space="0" w:color="auto"/>
                <w:right w:val="none" w:sz="0" w:space="0" w:color="auto"/>
              </w:divBdr>
            </w:div>
            <w:div w:id="1071273036">
              <w:marLeft w:val="0"/>
              <w:marRight w:val="0"/>
              <w:marTop w:val="0"/>
              <w:marBottom w:val="0"/>
              <w:divBdr>
                <w:top w:val="none" w:sz="0" w:space="0" w:color="auto"/>
                <w:left w:val="none" w:sz="0" w:space="0" w:color="auto"/>
                <w:bottom w:val="none" w:sz="0" w:space="0" w:color="auto"/>
                <w:right w:val="none" w:sz="0" w:space="0" w:color="auto"/>
              </w:divBdr>
            </w:div>
            <w:div w:id="58790072">
              <w:marLeft w:val="0"/>
              <w:marRight w:val="0"/>
              <w:marTop w:val="0"/>
              <w:marBottom w:val="0"/>
              <w:divBdr>
                <w:top w:val="none" w:sz="0" w:space="0" w:color="auto"/>
                <w:left w:val="none" w:sz="0" w:space="0" w:color="auto"/>
                <w:bottom w:val="none" w:sz="0" w:space="0" w:color="auto"/>
                <w:right w:val="none" w:sz="0" w:space="0" w:color="auto"/>
              </w:divBdr>
            </w:div>
            <w:div w:id="1698192020">
              <w:marLeft w:val="0"/>
              <w:marRight w:val="0"/>
              <w:marTop w:val="0"/>
              <w:marBottom w:val="0"/>
              <w:divBdr>
                <w:top w:val="none" w:sz="0" w:space="0" w:color="auto"/>
                <w:left w:val="none" w:sz="0" w:space="0" w:color="auto"/>
                <w:bottom w:val="none" w:sz="0" w:space="0" w:color="auto"/>
                <w:right w:val="none" w:sz="0" w:space="0" w:color="auto"/>
              </w:divBdr>
            </w:div>
            <w:div w:id="284585357">
              <w:marLeft w:val="0"/>
              <w:marRight w:val="0"/>
              <w:marTop w:val="0"/>
              <w:marBottom w:val="0"/>
              <w:divBdr>
                <w:top w:val="none" w:sz="0" w:space="0" w:color="auto"/>
                <w:left w:val="none" w:sz="0" w:space="0" w:color="auto"/>
                <w:bottom w:val="none" w:sz="0" w:space="0" w:color="auto"/>
                <w:right w:val="none" w:sz="0" w:space="0" w:color="auto"/>
              </w:divBdr>
            </w:div>
            <w:div w:id="1929189569">
              <w:marLeft w:val="0"/>
              <w:marRight w:val="0"/>
              <w:marTop w:val="0"/>
              <w:marBottom w:val="0"/>
              <w:divBdr>
                <w:top w:val="none" w:sz="0" w:space="0" w:color="auto"/>
                <w:left w:val="none" w:sz="0" w:space="0" w:color="auto"/>
                <w:bottom w:val="none" w:sz="0" w:space="0" w:color="auto"/>
                <w:right w:val="none" w:sz="0" w:space="0" w:color="auto"/>
              </w:divBdr>
            </w:div>
            <w:div w:id="632716227">
              <w:marLeft w:val="0"/>
              <w:marRight w:val="0"/>
              <w:marTop w:val="0"/>
              <w:marBottom w:val="0"/>
              <w:divBdr>
                <w:top w:val="none" w:sz="0" w:space="0" w:color="auto"/>
                <w:left w:val="none" w:sz="0" w:space="0" w:color="auto"/>
                <w:bottom w:val="none" w:sz="0" w:space="0" w:color="auto"/>
                <w:right w:val="none" w:sz="0" w:space="0" w:color="auto"/>
              </w:divBdr>
            </w:div>
            <w:div w:id="419764694">
              <w:marLeft w:val="0"/>
              <w:marRight w:val="0"/>
              <w:marTop w:val="0"/>
              <w:marBottom w:val="0"/>
              <w:divBdr>
                <w:top w:val="none" w:sz="0" w:space="0" w:color="auto"/>
                <w:left w:val="none" w:sz="0" w:space="0" w:color="auto"/>
                <w:bottom w:val="none" w:sz="0" w:space="0" w:color="auto"/>
                <w:right w:val="none" w:sz="0" w:space="0" w:color="auto"/>
              </w:divBdr>
            </w:div>
            <w:div w:id="1078985156">
              <w:marLeft w:val="0"/>
              <w:marRight w:val="0"/>
              <w:marTop w:val="0"/>
              <w:marBottom w:val="0"/>
              <w:divBdr>
                <w:top w:val="none" w:sz="0" w:space="0" w:color="auto"/>
                <w:left w:val="none" w:sz="0" w:space="0" w:color="auto"/>
                <w:bottom w:val="none" w:sz="0" w:space="0" w:color="auto"/>
                <w:right w:val="none" w:sz="0" w:space="0" w:color="auto"/>
              </w:divBdr>
            </w:div>
            <w:div w:id="830683767">
              <w:marLeft w:val="0"/>
              <w:marRight w:val="0"/>
              <w:marTop w:val="0"/>
              <w:marBottom w:val="0"/>
              <w:divBdr>
                <w:top w:val="none" w:sz="0" w:space="0" w:color="auto"/>
                <w:left w:val="none" w:sz="0" w:space="0" w:color="auto"/>
                <w:bottom w:val="none" w:sz="0" w:space="0" w:color="auto"/>
                <w:right w:val="none" w:sz="0" w:space="0" w:color="auto"/>
              </w:divBdr>
            </w:div>
            <w:div w:id="2094280326">
              <w:marLeft w:val="0"/>
              <w:marRight w:val="0"/>
              <w:marTop w:val="0"/>
              <w:marBottom w:val="0"/>
              <w:divBdr>
                <w:top w:val="none" w:sz="0" w:space="0" w:color="auto"/>
                <w:left w:val="none" w:sz="0" w:space="0" w:color="auto"/>
                <w:bottom w:val="none" w:sz="0" w:space="0" w:color="auto"/>
                <w:right w:val="none" w:sz="0" w:space="0" w:color="auto"/>
              </w:divBdr>
            </w:div>
            <w:div w:id="1939871202">
              <w:marLeft w:val="0"/>
              <w:marRight w:val="0"/>
              <w:marTop w:val="0"/>
              <w:marBottom w:val="0"/>
              <w:divBdr>
                <w:top w:val="none" w:sz="0" w:space="0" w:color="auto"/>
                <w:left w:val="none" w:sz="0" w:space="0" w:color="auto"/>
                <w:bottom w:val="none" w:sz="0" w:space="0" w:color="auto"/>
                <w:right w:val="none" w:sz="0" w:space="0" w:color="auto"/>
              </w:divBdr>
            </w:div>
            <w:div w:id="214318662">
              <w:marLeft w:val="0"/>
              <w:marRight w:val="0"/>
              <w:marTop w:val="0"/>
              <w:marBottom w:val="0"/>
              <w:divBdr>
                <w:top w:val="none" w:sz="0" w:space="0" w:color="auto"/>
                <w:left w:val="none" w:sz="0" w:space="0" w:color="auto"/>
                <w:bottom w:val="none" w:sz="0" w:space="0" w:color="auto"/>
                <w:right w:val="none" w:sz="0" w:space="0" w:color="auto"/>
              </w:divBdr>
            </w:div>
            <w:div w:id="780951179">
              <w:marLeft w:val="0"/>
              <w:marRight w:val="0"/>
              <w:marTop w:val="0"/>
              <w:marBottom w:val="0"/>
              <w:divBdr>
                <w:top w:val="none" w:sz="0" w:space="0" w:color="auto"/>
                <w:left w:val="none" w:sz="0" w:space="0" w:color="auto"/>
                <w:bottom w:val="none" w:sz="0" w:space="0" w:color="auto"/>
                <w:right w:val="none" w:sz="0" w:space="0" w:color="auto"/>
              </w:divBdr>
            </w:div>
            <w:div w:id="365253641">
              <w:marLeft w:val="0"/>
              <w:marRight w:val="0"/>
              <w:marTop w:val="0"/>
              <w:marBottom w:val="0"/>
              <w:divBdr>
                <w:top w:val="none" w:sz="0" w:space="0" w:color="auto"/>
                <w:left w:val="none" w:sz="0" w:space="0" w:color="auto"/>
                <w:bottom w:val="none" w:sz="0" w:space="0" w:color="auto"/>
                <w:right w:val="none" w:sz="0" w:space="0" w:color="auto"/>
              </w:divBdr>
            </w:div>
            <w:div w:id="130173635">
              <w:marLeft w:val="0"/>
              <w:marRight w:val="0"/>
              <w:marTop w:val="0"/>
              <w:marBottom w:val="0"/>
              <w:divBdr>
                <w:top w:val="none" w:sz="0" w:space="0" w:color="auto"/>
                <w:left w:val="none" w:sz="0" w:space="0" w:color="auto"/>
                <w:bottom w:val="none" w:sz="0" w:space="0" w:color="auto"/>
                <w:right w:val="none" w:sz="0" w:space="0" w:color="auto"/>
              </w:divBdr>
            </w:div>
            <w:div w:id="1167287988">
              <w:marLeft w:val="0"/>
              <w:marRight w:val="0"/>
              <w:marTop w:val="0"/>
              <w:marBottom w:val="0"/>
              <w:divBdr>
                <w:top w:val="none" w:sz="0" w:space="0" w:color="auto"/>
                <w:left w:val="none" w:sz="0" w:space="0" w:color="auto"/>
                <w:bottom w:val="none" w:sz="0" w:space="0" w:color="auto"/>
                <w:right w:val="none" w:sz="0" w:space="0" w:color="auto"/>
              </w:divBdr>
            </w:div>
            <w:div w:id="536549770">
              <w:marLeft w:val="0"/>
              <w:marRight w:val="0"/>
              <w:marTop w:val="0"/>
              <w:marBottom w:val="0"/>
              <w:divBdr>
                <w:top w:val="none" w:sz="0" w:space="0" w:color="auto"/>
                <w:left w:val="none" w:sz="0" w:space="0" w:color="auto"/>
                <w:bottom w:val="none" w:sz="0" w:space="0" w:color="auto"/>
                <w:right w:val="none" w:sz="0" w:space="0" w:color="auto"/>
              </w:divBdr>
            </w:div>
            <w:div w:id="1500583408">
              <w:marLeft w:val="0"/>
              <w:marRight w:val="0"/>
              <w:marTop w:val="0"/>
              <w:marBottom w:val="0"/>
              <w:divBdr>
                <w:top w:val="none" w:sz="0" w:space="0" w:color="auto"/>
                <w:left w:val="none" w:sz="0" w:space="0" w:color="auto"/>
                <w:bottom w:val="none" w:sz="0" w:space="0" w:color="auto"/>
                <w:right w:val="none" w:sz="0" w:space="0" w:color="auto"/>
              </w:divBdr>
            </w:div>
            <w:div w:id="540479220">
              <w:marLeft w:val="0"/>
              <w:marRight w:val="0"/>
              <w:marTop w:val="0"/>
              <w:marBottom w:val="0"/>
              <w:divBdr>
                <w:top w:val="none" w:sz="0" w:space="0" w:color="auto"/>
                <w:left w:val="none" w:sz="0" w:space="0" w:color="auto"/>
                <w:bottom w:val="none" w:sz="0" w:space="0" w:color="auto"/>
                <w:right w:val="none" w:sz="0" w:space="0" w:color="auto"/>
              </w:divBdr>
            </w:div>
            <w:div w:id="1085223244">
              <w:marLeft w:val="0"/>
              <w:marRight w:val="0"/>
              <w:marTop w:val="0"/>
              <w:marBottom w:val="0"/>
              <w:divBdr>
                <w:top w:val="none" w:sz="0" w:space="0" w:color="auto"/>
                <w:left w:val="none" w:sz="0" w:space="0" w:color="auto"/>
                <w:bottom w:val="none" w:sz="0" w:space="0" w:color="auto"/>
                <w:right w:val="none" w:sz="0" w:space="0" w:color="auto"/>
              </w:divBdr>
            </w:div>
            <w:div w:id="1352797461">
              <w:marLeft w:val="0"/>
              <w:marRight w:val="0"/>
              <w:marTop w:val="0"/>
              <w:marBottom w:val="0"/>
              <w:divBdr>
                <w:top w:val="none" w:sz="0" w:space="0" w:color="auto"/>
                <w:left w:val="none" w:sz="0" w:space="0" w:color="auto"/>
                <w:bottom w:val="none" w:sz="0" w:space="0" w:color="auto"/>
                <w:right w:val="none" w:sz="0" w:space="0" w:color="auto"/>
              </w:divBdr>
            </w:div>
            <w:div w:id="1686202607">
              <w:marLeft w:val="0"/>
              <w:marRight w:val="0"/>
              <w:marTop w:val="0"/>
              <w:marBottom w:val="0"/>
              <w:divBdr>
                <w:top w:val="none" w:sz="0" w:space="0" w:color="auto"/>
                <w:left w:val="none" w:sz="0" w:space="0" w:color="auto"/>
                <w:bottom w:val="none" w:sz="0" w:space="0" w:color="auto"/>
                <w:right w:val="none" w:sz="0" w:space="0" w:color="auto"/>
              </w:divBdr>
            </w:div>
            <w:div w:id="1235776371">
              <w:marLeft w:val="0"/>
              <w:marRight w:val="0"/>
              <w:marTop w:val="0"/>
              <w:marBottom w:val="0"/>
              <w:divBdr>
                <w:top w:val="none" w:sz="0" w:space="0" w:color="auto"/>
                <w:left w:val="none" w:sz="0" w:space="0" w:color="auto"/>
                <w:bottom w:val="none" w:sz="0" w:space="0" w:color="auto"/>
                <w:right w:val="none" w:sz="0" w:space="0" w:color="auto"/>
              </w:divBdr>
            </w:div>
            <w:div w:id="813713851">
              <w:marLeft w:val="0"/>
              <w:marRight w:val="0"/>
              <w:marTop w:val="0"/>
              <w:marBottom w:val="0"/>
              <w:divBdr>
                <w:top w:val="none" w:sz="0" w:space="0" w:color="auto"/>
                <w:left w:val="none" w:sz="0" w:space="0" w:color="auto"/>
                <w:bottom w:val="none" w:sz="0" w:space="0" w:color="auto"/>
                <w:right w:val="none" w:sz="0" w:space="0" w:color="auto"/>
              </w:divBdr>
            </w:div>
            <w:div w:id="719331601">
              <w:marLeft w:val="0"/>
              <w:marRight w:val="0"/>
              <w:marTop w:val="0"/>
              <w:marBottom w:val="0"/>
              <w:divBdr>
                <w:top w:val="none" w:sz="0" w:space="0" w:color="auto"/>
                <w:left w:val="none" w:sz="0" w:space="0" w:color="auto"/>
                <w:bottom w:val="none" w:sz="0" w:space="0" w:color="auto"/>
                <w:right w:val="none" w:sz="0" w:space="0" w:color="auto"/>
              </w:divBdr>
            </w:div>
            <w:div w:id="616371787">
              <w:marLeft w:val="0"/>
              <w:marRight w:val="0"/>
              <w:marTop w:val="0"/>
              <w:marBottom w:val="0"/>
              <w:divBdr>
                <w:top w:val="none" w:sz="0" w:space="0" w:color="auto"/>
                <w:left w:val="none" w:sz="0" w:space="0" w:color="auto"/>
                <w:bottom w:val="none" w:sz="0" w:space="0" w:color="auto"/>
                <w:right w:val="none" w:sz="0" w:space="0" w:color="auto"/>
              </w:divBdr>
            </w:div>
            <w:div w:id="1419787371">
              <w:marLeft w:val="0"/>
              <w:marRight w:val="0"/>
              <w:marTop w:val="0"/>
              <w:marBottom w:val="0"/>
              <w:divBdr>
                <w:top w:val="none" w:sz="0" w:space="0" w:color="auto"/>
                <w:left w:val="none" w:sz="0" w:space="0" w:color="auto"/>
                <w:bottom w:val="none" w:sz="0" w:space="0" w:color="auto"/>
                <w:right w:val="none" w:sz="0" w:space="0" w:color="auto"/>
              </w:divBdr>
            </w:div>
            <w:div w:id="1799372072">
              <w:marLeft w:val="0"/>
              <w:marRight w:val="0"/>
              <w:marTop w:val="0"/>
              <w:marBottom w:val="0"/>
              <w:divBdr>
                <w:top w:val="none" w:sz="0" w:space="0" w:color="auto"/>
                <w:left w:val="none" w:sz="0" w:space="0" w:color="auto"/>
                <w:bottom w:val="none" w:sz="0" w:space="0" w:color="auto"/>
                <w:right w:val="none" w:sz="0" w:space="0" w:color="auto"/>
              </w:divBdr>
            </w:div>
            <w:div w:id="991642597">
              <w:marLeft w:val="0"/>
              <w:marRight w:val="0"/>
              <w:marTop w:val="0"/>
              <w:marBottom w:val="0"/>
              <w:divBdr>
                <w:top w:val="none" w:sz="0" w:space="0" w:color="auto"/>
                <w:left w:val="none" w:sz="0" w:space="0" w:color="auto"/>
                <w:bottom w:val="none" w:sz="0" w:space="0" w:color="auto"/>
                <w:right w:val="none" w:sz="0" w:space="0" w:color="auto"/>
              </w:divBdr>
            </w:div>
            <w:div w:id="868639793">
              <w:marLeft w:val="0"/>
              <w:marRight w:val="0"/>
              <w:marTop w:val="0"/>
              <w:marBottom w:val="0"/>
              <w:divBdr>
                <w:top w:val="none" w:sz="0" w:space="0" w:color="auto"/>
                <w:left w:val="none" w:sz="0" w:space="0" w:color="auto"/>
                <w:bottom w:val="none" w:sz="0" w:space="0" w:color="auto"/>
                <w:right w:val="none" w:sz="0" w:space="0" w:color="auto"/>
              </w:divBdr>
            </w:div>
            <w:div w:id="1063213523">
              <w:marLeft w:val="0"/>
              <w:marRight w:val="0"/>
              <w:marTop w:val="0"/>
              <w:marBottom w:val="0"/>
              <w:divBdr>
                <w:top w:val="none" w:sz="0" w:space="0" w:color="auto"/>
                <w:left w:val="none" w:sz="0" w:space="0" w:color="auto"/>
                <w:bottom w:val="none" w:sz="0" w:space="0" w:color="auto"/>
                <w:right w:val="none" w:sz="0" w:space="0" w:color="auto"/>
              </w:divBdr>
            </w:div>
            <w:div w:id="560294639">
              <w:marLeft w:val="0"/>
              <w:marRight w:val="0"/>
              <w:marTop w:val="0"/>
              <w:marBottom w:val="0"/>
              <w:divBdr>
                <w:top w:val="none" w:sz="0" w:space="0" w:color="auto"/>
                <w:left w:val="none" w:sz="0" w:space="0" w:color="auto"/>
                <w:bottom w:val="none" w:sz="0" w:space="0" w:color="auto"/>
                <w:right w:val="none" w:sz="0" w:space="0" w:color="auto"/>
              </w:divBdr>
            </w:div>
            <w:div w:id="2040936312">
              <w:marLeft w:val="0"/>
              <w:marRight w:val="0"/>
              <w:marTop w:val="0"/>
              <w:marBottom w:val="0"/>
              <w:divBdr>
                <w:top w:val="none" w:sz="0" w:space="0" w:color="auto"/>
                <w:left w:val="none" w:sz="0" w:space="0" w:color="auto"/>
                <w:bottom w:val="none" w:sz="0" w:space="0" w:color="auto"/>
                <w:right w:val="none" w:sz="0" w:space="0" w:color="auto"/>
              </w:divBdr>
            </w:div>
            <w:div w:id="144050210">
              <w:marLeft w:val="0"/>
              <w:marRight w:val="0"/>
              <w:marTop w:val="0"/>
              <w:marBottom w:val="0"/>
              <w:divBdr>
                <w:top w:val="none" w:sz="0" w:space="0" w:color="auto"/>
                <w:left w:val="none" w:sz="0" w:space="0" w:color="auto"/>
                <w:bottom w:val="none" w:sz="0" w:space="0" w:color="auto"/>
                <w:right w:val="none" w:sz="0" w:space="0" w:color="auto"/>
              </w:divBdr>
            </w:div>
            <w:div w:id="2104917054">
              <w:marLeft w:val="0"/>
              <w:marRight w:val="0"/>
              <w:marTop w:val="0"/>
              <w:marBottom w:val="0"/>
              <w:divBdr>
                <w:top w:val="none" w:sz="0" w:space="0" w:color="auto"/>
                <w:left w:val="none" w:sz="0" w:space="0" w:color="auto"/>
                <w:bottom w:val="none" w:sz="0" w:space="0" w:color="auto"/>
                <w:right w:val="none" w:sz="0" w:space="0" w:color="auto"/>
              </w:divBdr>
            </w:div>
            <w:div w:id="2110077634">
              <w:marLeft w:val="0"/>
              <w:marRight w:val="0"/>
              <w:marTop w:val="0"/>
              <w:marBottom w:val="0"/>
              <w:divBdr>
                <w:top w:val="none" w:sz="0" w:space="0" w:color="auto"/>
                <w:left w:val="none" w:sz="0" w:space="0" w:color="auto"/>
                <w:bottom w:val="none" w:sz="0" w:space="0" w:color="auto"/>
                <w:right w:val="none" w:sz="0" w:space="0" w:color="auto"/>
              </w:divBdr>
            </w:div>
            <w:div w:id="965938078">
              <w:marLeft w:val="0"/>
              <w:marRight w:val="0"/>
              <w:marTop w:val="0"/>
              <w:marBottom w:val="0"/>
              <w:divBdr>
                <w:top w:val="none" w:sz="0" w:space="0" w:color="auto"/>
                <w:left w:val="none" w:sz="0" w:space="0" w:color="auto"/>
                <w:bottom w:val="none" w:sz="0" w:space="0" w:color="auto"/>
                <w:right w:val="none" w:sz="0" w:space="0" w:color="auto"/>
              </w:divBdr>
            </w:div>
            <w:div w:id="994604179">
              <w:marLeft w:val="0"/>
              <w:marRight w:val="0"/>
              <w:marTop w:val="0"/>
              <w:marBottom w:val="0"/>
              <w:divBdr>
                <w:top w:val="none" w:sz="0" w:space="0" w:color="auto"/>
                <w:left w:val="none" w:sz="0" w:space="0" w:color="auto"/>
                <w:bottom w:val="none" w:sz="0" w:space="0" w:color="auto"/>
                <w:right w:val="none" w:sz="0" w:space="0" w:color="auto"/>
              </w:divBdr>
            </w:div>
            <w:div w:id="1427842027">
              <w:marLeft w:val="0"/>
              <w:marRight w:val="0"/>
              <w:marTop w:val="0"/>
              <w:marBottom w:val="0"/>
              <w:divBdr>
                <w:top w:val="none" w:sz="0" w:space="0" w:color="auto"/>
                <w:left w:val="none" w:sz="0" w:space="0" w:color="auto"/>
                <w:bottom w:val="none" w:sz="0" w:space="0" w:color="auto"/>
                <w:right w:val="none" w:sz="0" w:space="0" w:color="auto"/>
              </w:divBdr>
            </w:div>
            <w:div w:id="2075349761">
              <w:marLeft w:val="0"/>
              <w:marRight w:val="0"/>
              <w:marTop w:val="0"/>
              <w:marBottom w:val="0"/>
              <w:divBdr>
                <w:top w:val="none" w:sz="0" w:space="0" w:color="auto"/>
                <w:left w:val="none" w:sz="0" w:space="0" w:color="auto"/>
                <w:bottom w:val="none" w:sz="0" w:space="0" w:color="auto"/>
                <w:right w:val="none" w:sz="0" w:space="0" w:color="auto"/>
              </w:divBdr>
            </w:div>
            <w:div w:id="1901791312">
              <w:marLeft w:val="0"/>
              <w:marRight w:val="0"/>
              <w:marTop w:val="0"/>
              <w:marBottom w:val="0"/>
              <w:divBdr>
                <w:top w:val="none" w:sz="0" w:space="0" w:color="auto"/>
                <w:left w:val="none" w:sz="0" w:space="0" w:color="auto"/>
                <w:bottom w:val="none" w:sz="0" w:space="0" w:color="auto"/>
                <w:right w:val="none" w:sz="0" w:space="0" w:color="auto"/>
              </w:divBdr>
            </w:div>
            <w:div w:id="1702710314">
              <w:marLeft w:val="0"/>
              <w:marRight w:val="0"/>
              <w:marTop w:val="0"/>
              <w:marBottom w:val="0"/>
              <w:divBdr>
                <w:top w:val="none" w:sz="0" w:space="0" w:color="auto"/>
                <w:left w:val="none" w:sz="0" w:space="0" w:color="auto"/>
                <w:bottom w:val="none" w:sz="0" w:space="0" w:color="auto"/>
                <w:right w:val="none" w:sz="0" w:space="0" w:color="auto"/>
              </w:divBdr>
            </w:div>
            <w:div w:id="2125613795">
              <w:marLeft w:val="0"/>
              <w:marRight w:val="0"/>
              <w:marTop w:val="0"/>
              <w:marBottom w:val="0"/>
              <w:divBdr>
                <w:top w:val="none" w:sz="0" w:space="0" w:color="auto"/>
                <w:left w:val="none" w:sz="0" w:space="0" w:color="auto"/>
                <w:bottom w:val="none" w:sz="0" w:space="0" w:color="auto"/>
                <w:right w:val="none" w:sz="0" w:space="0" w:color="auto"/>
              </w:divBdr>
            </w:div>
            <w:div w:id="126050268">
              <w:marLeft w:val="0"/>
              <w:marRight w:val="0"/>
              <w:marTop w:val="0"/>
              <w:marBottom w:val="0"/>
              <w:divBdr>
                <w:top w:val="none" w:sz="0" w:space="0" w:color="auto"/>
                <w:left w:val="none" w:sz="0" w:space="0" w:color="auto"/>
                <w:bottom w:val="none" w:sz="0" w:space="0" w:color="auto"/>
                <w:right w:val="none" w:sz="0" w:space="0" w:color="auto"/>
              </w:divBdr>
            </w:div>
            <w:div w:id="767888552">
              <w:marLeft w:val="0"/>
              <w:marRight w:val="0"/>
              <w:marTop w:val="0"/>
              <w:marBottom w:val="0"/>
              <w:divBdr>
                <w:top w:val="none" w:sz="0" w:space="0" w:color="auto"/>
                <w:left w:val="none" w:sz="0" w:space="0" w:color="auto"/>
                <w:bottom w:val="none" w:sz="0" w:space="0" w:color="auto"/>
                <w:right w:val="none" w:sz="0" w:space="0" w:color="auto"/>
              </w:divBdr>
            </w:div>
            <w:div w:id="118108400">
              <w:marLeft w:val="0"/>
              <w:marRight w:val="0"/>
              <w:marTop w:val="0"/>
              <w:marBottom w:val="0"/>
              <w:divBdr>
                <w:top w:val="none" w:sz="0" w:space="0" w:color="auto"/>
                <w:left w:val="none" w:sz="0" w:space="0" w:color="auto"/>
                <w:bottom w:val="none" w:sz="0" w:space="0" w:color="auto"/>
                <w:right w:val="none" w:sz="0" w:space="0" w:color="auto"/>
              </w:divBdr>
            </w:div>
            <w:div w:id="2108848042">
              <w:marLeft w:val="0"/>
              <w:marRight w:val="0"/>
              <w:marTop w:val="0"/>
              <w:marBottom w:val="0"/>
              <w:divBdr>
                <w:top w:val="none" w:sz="0" w:space="0" w:color="auto"/>
                <w:left w:val="none" w:sz="0" w:space="0" w:color="auto"/>
                <w:bottom w:val="none" w:sz="0" w:space="0" w:color="auto"/>
                <w:right w:val="none" w:sz="0" w:space="0" w:color="auto"/>
              </w:divBdr>
            </w:div>
            <w:div w:id="1662847954">
              <w:marLeft w:val="0"/>
              <w:marRight w:val="0"/>
              <w:marTop w:val="0"/>
              <w:marBottom w:val="0"/>
              <w:divBdr>
                <w:top w:val="none" w:sz="0" w:space="0" w:color="auto"/>
                <w:left w:val="none" w:sz="0" w:space="0" w:color="auto"/>
                <w:bottom w:val="none" w:sz="0" w:space="0" w:color="auto"/>
                <w:right w:val="none" w:sz="0" w:space="0" w:color="auto"/>
              </w:divBdr>
            </w:div>
            <w:div w:id="146242095">
              <w:marLeft w:val="0"/>
              <w:marRight w:val="0"/>
              <w:marTop w:val="0"/>
              <w:marBottom w:val="0"/>
              <w:divBdr>
                <w:top w:val="none" w:sz="0" w:space="0" w:color="auto"/>
                <w:left w:val="none" w:sz="0" w:space="0" w:color="auto"/>
                <w:bottom w:val="none" w:sz="0" w:space="0" w:color="auto"/>
                <w:right w:val="none" w:sz="0" w:space="0" w:color="auto"/>
              </w:divBdr>
            </w:div>
            <w:div w:id="261109319">
              <w:marLeft w:val="0"/>
              <w:marRight w:val="0"/>
              <w:marTop w:val="0"/>
              <w:marBottom w:val="0"/>
              <w:divBdr>
                <w:top w:val="none" w:sz="0" w:space="0" w:color="auto"/>
                <w:left w:val="none" w:sz="0" w:space="0" w:color="auto"/>
                <w:bottom w:val="none" w:sz="0" w:space="0" w:color="auto"/>
                <w:right w:val="none" w:sz="0" w:space="0" w:color="auto"/>
              </w:divBdr>
            </w:div>
            <w:div w:id="1634863988">
              <w:marLeft w:val="0"/>
              <w:marRight w:val="0"/>
              <w:marTop w:val="0"/>
              <w:marBottom w:val="0"/>
              <w:divBdr>
                <w:top w:val="none" w:sz="0" w:space="0" w:color="auto"/>
                <w:left w:val="none" w:sz="0" w:space="0" w:color="auto"/>
                <w:bottom w:val="none" w:sz="0" w:space="0" w:color="auto"/>
                <w:right w:val="none" w:sz="0" w:space="0" w:color="auto"/>
              </w:divBdr>
            </w:div>
            <w:div w:id="1546983518">
              <w:marLeft w:val="0"/>
              <w:marRight w:val="0"/>
              <w:marTop w:val="0"/>
              <w:marBottom w:val="0"/>
              <w:divBdr>
                <w:top w:val="none" w:sz="0" w:space="0" w:color="auto"/>
                <w:left w:val="none" w:sz="0" w:space="0" w:color="auto"/>
                <w:bottom w:val="none" w:sz="0" w:space="0" w:color="auto"/>
                <w:right w:val="none" w:sz="0" w:space="0" w:color="auto"/>
              </w:divBdr>
            </w:div>
            <w:div w:id="1439913168">
              <w:marLeft w:val="0"/>
              <w:marRight w:val="0"/>
              <w:marTop w:val="0"/>
              <w:marBottom w:val="0"/>
              <w:divBdr>
                <w:top w:val="none" w:sz="0" w:space="0" w:color="auto"/>
                <w:left w:val="none" w:sz="0" w:space="0" w:color="auto"/>
                <w:bottom w:val="none" w:sz="0" w:space="0" w:color="auto"/>
                <w:right w:val="none" w:sz="0" w:space="0" w:color="auto"/>
              </w:divBdr>
            </w:div>
            <w:div w:id="1612280648">
              <w:marLeft w:val="0"/>
              <w:marRight w:val="0"/>
              <w:marTop w:val="0"/>
              <w:marBottom w:val="0"/>
              <w:divBdr>
                <w:top w:val="none" w:sz="0" w:space="0" w:color="auto"/>
                <w:left w:val="none" w:sz="0" w:space="0" w:color="auto"/>
                <w:bottom w:val="none" w:sz="0" w:space="0" w:color="auto"/>
                <w:right w:val="none" w:sz="0" w:space="0" w:color="auto"/>
              </w:divBdr>
            </w:div>
            <w:div w:id="1026370102">
              <w:marLeft w:val="0"/>
              <w:marRight w:val="0"/>
              <w:marTop w:val="0"/>
              <w:marBottom w:val="0"/>
              <w:divBdr>
                <w:top w:val="none" w:sz="0" w:space="0" w:color="auto"/>
                <w:left w:val="none" w:sz="0" w:space="0" w:color="auto"/>
                <w:bottom w:val="none" w:sz="0" w:space="0" w:color="auto"/>
                <w:right w:val="none" w:sz="0" w:space="0" w:color="auto"/>
              </w:divBdr>
            </w:div>
            <w:div w:id="2101178480">
              <w:marLeft w:val="0"/>
              <w:marRight w:val="0"/>
              <w:marTop w:val="0"/>
              <w:marBottom w:val="0"/>
              <w:divBdr>
                <w:top w:val="none" w:sz="0" w:space="0" w:color="auto"/>
                <w:left w:val="none" w:sz="0" w:space="0" w:color="auto"/>
                <w:bottom w:val="none" w:sz="0" w:space="0" w:color="auto"/>
                <w:right w:val="none" w:sz="0" w:space="0" w:color="auto"/>
              </w:divBdr>
            </w:div>
            <w:div w:id="430661930">
              <w:marLeft w:val="0"/>
              <w:marRight w:val="0"/>
              <w:marTop w:val="0"/>
              <w:marBottom w:val="0"/>
              <w:divBdr>
                <w:top w:val="none" w:sz="0" w:space="0" w:color="auto"/>
                <w:left w:val="none" w:sz="0" w:space="0" w:color="auto"/>
                <w:bottom w:val="none" w:sz="0" w:space="0" w:color="auto"/>
                <w:right w:val="none" w:sz="0" w:space="0" w:color="auto"/>
              </w:divBdr>
            </w:div>
            <w:div w:id="616647140">
              <w:marLeft w:val="0"/>
              <w:marRight w:val="0"/>
              <w:marTop w:val="0"/>
              <w:marBottom w:val="0"/>
              <w:divBdr>
                <w:top w:val="none" w:sz="0" w:space="0" w:color="auto"/>
                <w:left w:val="none" w:sz="0" w:space="0" w:color="auto"/>
                <w:bottom w:val="none" w:sz="0" w:space="0" w:color="auto"/>
                <w:right w:val="none" w:sz="0" w:space="0" w:color="auto"/>
              </w:divBdr>
            </w:div>
            <w:div w:id="1428234174">
              <w:marLeft w:val="0"/>
              <w:marRight w:val="0"/>
              <w:marTop w:val="0"/>
              <w:marBottom w:val="0"/>
              <w:divBdr>
                <w:top w:val="none" w:sz="0" w:space="0" w:color="auto"/>
                <w:left w:val="none" w:sz="0" w:space="0" w:color="auto"/>
                <w:bottom w:val="none" w:sz="0" w:space="0" w:color="auto"/>
                <w:right w:val="none" w:sz="0" w:space="0" w:color="auto"/>
              </w:divBdr>
            </w:div>
            <w:div w:id="1132599934">
              <w:marLeft w:val="0"/>
              <w:marRight w:val="0"/>
              <w:marTop w:val="0"/>
              <w:marBottom w:val="0"/>
              <w:divBdr>
                <w:top w:val="none" w:sz="0" w:space="0" w:color="auto"/>
                <w:left w:val="none" w:sz="0" w:space="0" w:color="auto"/>
                <w:bottom w:val="none" w:sz="0" w:space="0" w:color="auto"/>
                <w:right w:val="none" w:sz="0" w:space="0" w:color="auto"/>
              </w:divBdr>
            </w:div>
            <w:div w:id="1836219015">
              <w:marLeft w:val="0"/>
              <w:marRight w:val="0"/>
              <w:marTop w:val="0"/>
              <w:marBottom w:val="0"/>
              <w:divBdr>
                <w:top w:val="none" w:sz="0" w:space="0" w:color="auto"/>
                <w:left w:val="none" w:sz="0" w:space="0" w:color="auto"/>
                <w:bottom w:val="none" w:sz="0" w:space="0" w:color="auto"/>
                <w:right w:val="none" w:sz="0" w:space="0" w:color="auto"/>
              </w:divBdr>
            </w:div>
            <w:div w:id="870075671">
              <w:marLeft w:val="0"/>
              <w:marRight w:val="0"/>
              <w:marTop w:val="0"/>
              <w:marBottom w:val="0"/>
              <w:divBdr>
                <w:top w:val="none" w:sz="0" w:space="0" w:color="auto"/>
                <w:left w:val="none" w:sz="0" w:space="0" w:color="auto"/>
                <w:bottom w:val="none" w:sz="0" w:space="0" w:color="auto"/>
                <w:right w:val="none" w:sz="0" w:space="0" w:color="auto"/>
              </w:divBdr>
            </w:div>
            <w:div w:id="20935011">
              <w:marLeft w:val="0"/>
              <w:marRight w:val="0"/>
              <w:marTop w:val="0"/>
              <w:marBottom w:val="0"/>
              <w:divBdr>
                <w:top w:val="none" w:sz="0" w:space="0" w:color="auto"/>
                <w:left w:val="none" w:sz="0" w:space="0" w:color="auto"/>
                <w:bottom w:val="none" w:sz="0" w:space="0" w:color="auto"/>
                <w:right w:val="none" w:sz="0" w:space="0" w:color="auto"/>
              </w:divBdr>
            </w:div>
            <w:div w:id="383409627">
              <w:marLeft w:val="0"/>
              <w:marRight w:val="0"/>
              <w:marTop w:val="0"/>
              <w:marBottom w:val="0"/>
              <w:divBdr>
                <w:top w:val="none" w:sz="0" w:space="0" w:color="auto"/>
                <w:left w:val="none" w:sz="0" w:space="0" w:color="auto"/>
                <w:bottom w:val="none" w:sz="0" w:space="0" w:color="auto"/>
                <w:right w:val="none" w:sz="0" w:space="0" w:color="auto"/>
              </w:divBdr>
            </w:div>
            <w:div w:id="740173275">
              <w:marLeft w:val="0"/>
              <w:marRight w:val="0"/>
              <w:marTop w:val="0"/>
              <w:marBottom w:val="0"/>
              <w:divBdr>
                <w:top w:val="none" w:sz="0" w:space="0" w:color="auto"/>
                <w:left w:val="none" w:sz="0" w:space="0" w:color="auto"/>
                <w:bottom w:val="none" w:sz="0" w:space="0" w:color="auto"/>
                <w:right w:val="none" w:sz="0" w:space="0" w:color="auto"/>
              </w:divBdr>
            </w:div>
            <w:div w:id="1371563644">
              <w:marLeft w:val="0"/>
              <w:marRight w:val="0"/>
              <w:marTop w:val="0"/>
              <w:marBottom w:val="0"/>
              <w:divBdr>
                <w:top w:val="none" w:sz="0" w:space="0" w:color="auto"/>
                <w:left w:val="none" w:sz="0" w:space="0" w:color="auto"/>
                <w:bottom w:val="none" w:sz="0" w:space="0" w:color="auto"/>
                <w:right w:val="none" w:sz="0" w:space="0" w:color="auto"/>
              </w:divBdr>
            </w:div>
            <w:div w:id="1041243127">
              <w:marLeft w:val="0"/>
              <w:marRight w:val="0"/>
              <w:marTop w:val="0"/>
              <w:marBottom w:val="0"/>
              <w:divBdr>
                <w:top w:val="none" w:sz="0" w:space="0" w:color="auto"/>
                <w:left w:val="none" w:sz="0" w:space="0" w:color="auto"/>
                <w:bottom w:val="none" w:sz="0" w:space="0" w:color="auto"/>
                <w:right w:val="none" w:sz="0" w:space="0" w:color="auto"/>
              </w:divBdr>
            </w:div>
            <w:div w:id="1405760941">
              <w:marLeft w:val="0"/>
              <w:marRight w:val="0"/>
              <w:marTop w:val="0"/>
              <w:marBottom w:val="0"/>
              <w:divBdr>
                <w:top w:val="none" w:sz="0" w:space="0" w:color="auto"/>
                <w:left w:val="none" w:sz="0" w:space="0" w:color="auto"/>
                <w:bottom w:val="none" w:sz="0" w:space="0" w:color="auto"/>
                <w:right w:val="none" w:sz="0" w:space="0" w:color="auto"/>
              </w:divBdr>
            </w:div>
            <w:div w:id="1338996847">
              <w:marLeft w:val="0"/>
              <w:marRight w:val="0"/>
              <w:marTop w:val="0"/>
              <w:marBottom w:val="0"/>
              <w:divBdr>
                <w:top w:val="none" w:sz="0" w:space="0" w:color="auto"/>
                <w:left w:val="none" w:sz="0" w:space="0" w:color="auto"/>
                <w:bottom w:val="none" w:sz="0" w:space="0" w:color="auto"/>
                <w:right w:val="none" w:sz="0" w:space="0" w:color="auto"/>
              </w:divBdr>
            </w:div>
            <w:div w:id="1612008471">
              <w:marLeft w:val="0"/>
              <w:marRight w:val="0"/>
              <w:marTop w:val="0"/>
              <w:marBottom w:val="0"/>
              <w:divBdr>
                <w:top w:val="none" w:sz="0" w:space="0" w:color="auto"/>
                <w:left w:val="none" w:sz="0" w:space="0" w:color="auto"/>
                <w:bottom w:val="none" w:sz="0" w:space="0" w:color="auto"/>
                <w:right w:val="none" w:sz="0" w:space="0" w:color="auto"/>
              </w:divBdr>
            </w:div>
            <w:div w:id="747193509">
              <w:marLeft w:val="0"/>
              <w:marRight w:val="0"/>
              <w:marTop w:val="0"/>
              <w:marBottom w:val="0"/>
              <w:divBdr>
                <w:top w:val="none" w:sz="0" w:space="0" w:color="auto"/>
                <w:left w:val="none" w:sz="0" w:space="0" w:color="auto"/>
                <w:bottom w:val="none" w:sz="0" w:space="0" w:color="auto"/>
                <w:right w:val="none" w:sz="0" w:space="0" w:color="auto"/>
              </w:divBdr>
            </w:div>
            <w:div w:id="481511094">
              <w:marLeft w:val="0"/>
              <w:marRight w:val="0"/>
              <w:marTop w:val="0"/>
              <w:marBottom w:val="0"/>
              <w:divBdr>
                <w:top w:val="none" w:sz="0" w:space="0" w:color="auto"/>
                <w:left w:val="none" w:sz="0" w:space="0" w:color="auto"/>
                <w:bottom w:val="none" w:sz="0" w:space="0" w:color="auto"/>
                <w:right w:val="none" w:sz="0" w:space="0" w:color="auto"/>
              </w:divBdr>
            </w:div>
            <w:div w:id="1221013337">
              <w:marLeft w:val="0"/>
              <w:marRight w:val="0"/>
              <w:marTop w:val="0"/>
              <w:marBottom w:val="0"/>
              <w:divBdr>
                <w:top w:val="none" w:sz="0" w:space="0" w:color="auto"/>
                <w:left w:val="none" w:sz="0" w:space="0" w:color="auto"/>
                <w:bottom w:val="none" w:sz="0" w:space="0" w:color="auto"/>
                <w:right w:val="none" w:sz="0" w:space="0" w:color="auto"/>
              </w:divBdr>
            </w:div>
            <w:div w:id="2089844485">
              <w:marLeft w:val="0"/>
              <w:marRight w:val="0"/>
              <w:marTop w:val="0"/>
              <w:marBottom w:val="0"/>
              <w:divBdr>
                <w:top w:val="none" w:sz="0" w:space="0" w:color="auto"/>
                <w:left w:val="none" w:sz="0" w:space="0" w:color="auto"/>
                <w:bottom w:val="none" w:sz="0" w:space="0" w:color="auto"/>
                <w:right w:val="none" w:sz="0" w:space="0" w:color="auto"/>
              </w:divBdr>
            </w:div>
            <w:div w:id="213003178">
              <w:marLeft w:val="0"/>
              <w:marRight w:val="0"/>
              <w:marTop w:val="0"/>
              <w:marBottom w:val="0"/>
              <w:divBdr>
                <w:top w:val="none" w:sz="0" w:space="0" w:color="auto"/>
                <w:left w:val="none" w:sz="0" w:space="0" w:color="auto"/>
                <w:bottom w:val="none" w:sz="0" w:space="0" w:color="auto"/>
                <w:right w:val="none" w:sz="0" w:space="0" w:color="auto"/>
              </w:divBdr>
            </w:div>
            <w:div w:id="468477434">
              <w:marLeft w:val="0"/>
              <w:marRight w:val="0"/>
              <w:marTop w:val="0"/>
              <w:marBottom w:val="0"/>
              <w:divBdr>
                <w:top w:val="none" w:sz="0" w:space="0" w:color="auto"/>
                <w:left w:val="none" w:sz="0" w:space="0" w:color="auto"/>
                <w:bottom w:val="none" w:sz="0" w:space="0" w:color="auto"/>
                <w:right w:val="none" w:sz="0" w:space="0" w:color="auto"/>
              </w:divBdr>
            </w:div>
            <w:div w:id="1019505032">
              <w:marLeft w:val="0"/>
              <w:marRight w:val="0"/>
              <w:marTop w:val="0"/>
              <w:marBottom w:val="0"/>
              <w:divBdr>
                <w:top w:val="none" w:sz="0" w:space="0" w:color="auto"/>
                <w:left w:val="none" w:sz="0" w:space="0" w:color="auto"/>
                <w:bottom w:val="none" w:sz="0" w:space="0" w:color="auto"/>
                <w:right w:val="none" w:sz="0" w:space="0" w:color="auto"/>
              </w:divBdr>
            </w:div>
            <w:div w:id="967589679">
              <w:marLeft w:val="0"/>
              <w:marRight w:val="0"/>
              <w:marTop w:val="0"/>
              <w:marBottom w:val="0"/>
              <w:divBdr>
                <w:top w:val="none" w:sz="0" w:space="0" w:color="auto"/>
                <w:left w:val="none" w:sz="0" w:space="0" w:color="auto"/>
                <w:bottom w:val="none" w:sz="0" w:space="0" w:color="auto"/>
                <w:right w:val="none" w:sz="0" w:space="0" w:color="auto"/>
              </w:divBdr>
            </w:div>
            <w:div w:id="129982711">
              <w:marLeft w:val="0"/>
              <w:marRight w:val="0"/>
              <w:marTop w:val="0"/>
              <w:marBottom w:val="0"/>
              <w:divBdr>
                <w:top w:val="none" w:sz="0" w:space="0" w:color="auto"/>
                <w:left w:val="none" w:sz="0" w:space="0" w:color="auto"/>
                <w:bottom w:val="none" w:sz="0" w:space="0" w:color="auto"/>
                <w:right w:val="none" w:sz="0" w:space="0" w:color="auto"/>
              </w:divBdr>
            </w:div>
            <w:div w:id="2143503060">
              <w:marLeft w:val="0"/>
              <w:marRight w:val="0"/>
              <w:marTop w:val="0"/>
              <w:marBottom w:val="0"/>
              <w:divBdr>
                <w:top w:val="none" w:sz="0" w:space="0" w:color="auto"/>
                <w:left w:val="none" w:sz="0" w:space="0" w:color="auto"/>
                <w:bottom w:val="none" w:sz="0" w:space="0" w:color="auto"/>
                <w:right w:val="none" w:sz="0" w:space="0" w:color="auto"/>
              </w:divBdr>
            </w:div>
            <w:div w:id="1573156595">
              <w:marLeft w:val="0"/>
              <w:marRight w:val="0"/>
              <w:marTop w:val="0"/>
              <w:marBottom w:val="0"/>
              <w:divBdr>
                <w:top w:val="none" w:sz="0" w:space="0" w:color="auto"/>
                <w:left w:val="none" w:sz="0" w:space="0" w:color="auto"/>
                <w:bottom w:val="none" w:sz="0" w:space="0" w:color="auto"/>
                <w:right w:val="none" w:sz="0" w:space="0" w:color="auto"/>
              </w:divBdr>
            </w:div>
            <w:div w:id="2000690688">
              <w:marLeft w:val="0"/>
              <w:marRight w:val="0"/>
              <w:marTop w:val="0"/>
              <w:marBottom w:val="0"/>
              <w:divBdr>
                <w:top w:val="none" w:sz="0" w:space="0" w:color="auto"/>
                <w:left w:val="none" w:sz="0" w:space="0" w:color="auto"/>
                <w:bottom w:val="none" w:sz="0" w:space="0" w:color="auto"/>
                <w:right w:val="none" w:sz="0" w:space="0" w:color="auto"/>
              </w:divBdr>
            </w:div>
            <w:div w:id="1744185053">
              <w:marLeft w:val="0"/>
              <w:marRight w:val="0"/>
              <w:marTop w:val="0"/>
              <w:marBottom w:val="0"/>
              <w:divBdr>
                <w:top w:val="none" w:sz="0" w:space="0" w:color="auto"/>
                <w:left w:val="none" w:sz="0" w:space="0" w:color="auto"/>
                <w:bottom w:val="none" w:sz="0" w:space="0" w:color="auto"/>
                <w:right w:val="none" w:sz="0" w:space="0" w:color="auto"/>
              </w:divBdr>
            </w:div>
            <w:div w:id="217281176">
              <w:marLeft w:val="0"/>
              <w:marRight w:val="0"/>
              <w:marTop w:val="0"/>
              <w:marBottom w:val="0"/>
              <w:divBdr>
                <w:top w:val="none" w:sz="0" w:space="0" w:color="auto"/>
                <w:left w:val="none" w:sz="0" w:space="0" w:color="auto"/>
                <w:bottom w:val="none" w:sz="0" w:space="0" w:color="auto"/>
                <w:right w:val="none" w:sz="0" w:space="0" w:color="auto"/>
              </w:divBdr>
            </w:div>
            <w:div w:id="1814174645">
              <w:marLeft w:val="0"/>
              <w:marRight w:val="0"/>
              <w:marTop w:val="0"/>
              <w:marBottom w:val="0"/>
              <w:divBdr>
                <w:top w:val="none" w:sz="0" w:space="0" w:color="auto"/>
                <w:left w:val="none" w:sz="0" w:space="0" w:color="auto"/>
                <w:bottom w:val="none" w:sz="0" w:space="0" w:color="auto"/>
                <w:right w:val="none" w:sz="0" w:space="0" w:color="auto"/>
              </w:divBdr>
            </w:div>
            <w:div w:id="2103451114">
              <w:marLeft w:val="0"/>
              <w:marRight w:val="0"/>
              <w:marTop w:val="0"/>
              <w:marBottom w:val="0"/>
              <w:divBdr>
                <w:top w:val="none" w:sz="0" w:space="0" w:color="auto"/>
                <w:left w:val="none" w:sz="0" w:space="0" w:color="auto"/>
                <w:bottom w:val="none" w:sz="0" w:space="0" w:color="auto"/>
                <w:right w:val="none" w:sz="0" w:space="0" w:color="auto"/>
              </w:divBdr>
            </w:div>
            <w:div w:id="411392946">
              <w:marLeft w:val="0"/>
              <w:marRight w:val="0"/>
              <w:marTop w:val="0"/>
              <w:marBottom w:val="0"/>
              <w:divBdr>
                <w:top w:val="none" w:sz="0" w:space="0" w:color="auto"/>
                <w:left w:val="none" w:sz="0" w:space="0" w:color="auto"/>
                <w:bottom w:val="none" w:sz="0" w:space="0" w:color="auto"/>
                <w:right w:val="none" w:sz="0" w:space="0" w:color="auto"/>
              </w:divBdr>
            </w:div>
            <w:div w:id="1487016258">
              <w:marLeft w:val="0"/>
              <w:marRight w:val="0"/>
              <w:marTop w:val="0"/>
              <w:marBottom w:val="0"/>
              <w:divBdr>
                <w:top w:val="none" w:sz="0" w:space="0" w:color="auto"/>
                <w:left w:val="none" w:sz="0" w:space="0" w:color="auto"/>
                <w:bottom w:val="none" w:sz="0" w:space="0" w:color="auto"/>
                <w:right w:val="none" w:sz="0" w:space="0" w:color="auto"/>
              </w:divBdr>
            </w:div>
            <w:div w:id="679890288">
              <w:marLeft w:val="0"/>
              <w:marRight w:val="0"/>
              <w:marTop w:val="0"/>
              <w:marBottom w:val="0"/>
              <w:divBdr>
                <w:top w:val="none" w:sz="0" w:space="0" w:color="auto"/>
                <w:left w:val="none" w:sz="0" w:space="0" w:color="auto"/>
                <w:bottom w:val="none" w:sz="0" w:space="0" w:color="auto"/>
                <w:right w:val="none" w:sz="0" w:space="0" w:color="auto"/>
              </w:divBdr>
            </w:div>
            <w:div w:id="1461919811">
              <w:marLeft w:val="0"/>
              <w:marRight w:val="0"/>
              <w:marTop w:val="0"/>
              <w:marBottom w:val="0"/>
              <w:divBdr>
                <w:top w:val="none" w:sz="0" w:space="0" w:color="auto"/>
                <w:left w:val="none" w:sz="0" w:space="0" w:color="auto"/>
                <w:bottom w:val="none" w:sz="0" w:space="0" w:color="auto"/>
                <w:right w:val="none" w:sz="0" w:space="0" w:color="auto"/>
              </w:divBdr>
            </w:div>
            <w:div w:id="831604247">
              <w:marLeft w:val="0"/>
              <w:marRight w:val="0"/>
              <w:marTop w:val="0"/>
              <w:marBottom w:val="0"/>
              <w:divBdr>
                <w:top w:val="none" w:sz="0" w:space="0" w:color="auto"/>
                <w:left w:val="none" w:sz="0" w:space="0" w:color="auto"/>
                <w:bottom w:val="none" w:sz="0" w:space="0" w:color="auto"/>
                <w:right w:val="none" w:sz="0" w:space="0" w:color="auto"/>
              </w:divBdr>
            </w:div>
            <w:div w:id="2036924824">
              <w:marLeft w:val="0"/>
              <w:marRight w:val="0"/>
              <w:marTop w:val="0"/>
              <w:marBottom w:val="0"/>
              <w:divBdr>
                <w:top w:val="none" w:sz="0" w:space="0" w:color="auto"/>
                <w:left w:val="none" w:sz="0" w:space="0" w:color="auto"/>
                <w:bottom w:val="none" w:sz="0" w:space="0" w:color="auto"/>
                <w:right w:val="none" w:sz="0" w:space="0" w:color="auto"/>
              </w:divBdr>
            </w:div>
            <w:div w:id="703678328">
              <w:marLeft w:val="0"/>
              <w:marRight w:val="0"/>
              <w:marTop w:val="0"/>
              <w:marBottom w:val="0"/>
              <w:divBdr>
                <w:top w:val="none" w:sz="0" w:space="0" w:color="auto"/>
                <w:left w:val="none" w:sz="0" w:space="0" w:color="auto"/>
                <w:bottom w:val="none" w:sz="0" w:space="0" w:color="auto"/>
                <w:right w:val="none" w:sz="0" w:space="0" w:color="auto"/>
              </w:divBdr>
            </w:div>
            <w:div w:id="1421684950">
              <w:marLeft w:val="0"/>
              <w:marRight w:val="0"/>
              <w:marTop w:val="0"/>
              <w:marBottom w:val="0"/>
              <w:divBdr>
                <w:top w:val="none" w:sz="0" w:space="0" w:color="auto"/>
                <w:left w:val="none" w:sz="0" w:space="0" w:color="auto"/>
                <w:bottom w:val="none" w:sz="0" w:space="0" w:color="auto"/>
                <w:right w:val="none" w:sz="0" w:space="0" w:color="auto"/>
              </w:divBdr>
            </w:div>
            <w:div w:id="176770419">
              <w:marLeft w:val="0"/>
              <w:marRight w:val="0"/>
              <w:marTop w:val="0"/>
              <w:marBottom w:val="0"/>
              <w:divBdr>
                <w:top w:val="none" w:sz="0" w:space="0" w:color="auto"/>
                <w:left w:val="none" w:sz="0" w:space="0" w:color="auto"/>
                <w:bottom w:val="none" w:sz="0" w:space="0" w:color="auto"/>
                <w:right w:val="none" w:sz="0" w:space="0" w:color="auto"/>
              </w:divBdr>
            </w:div>
            <w:div w:id="1678194989">
              <w:marLeft w:val="0"/>
              <w:marRight w:val="0"/>
              <w:marTop w:val="0"/>
              <w:marBottom w:val="0"/>
              <w:divBdr>
                <w:top w:val="none" w:sz="0" w:space="0" w:color="auto"/>
                <w:left w:val="none" w:sz="0" w:space="0" w:color="auto"/>
                <w:bottom w:val="none" w:sz="0" w:space="0" w:color="auto"/>
                <w:right w:val="none" w:sz="0" w:space="0" w:color="auto"/>
              </w:divBdr>
            </w:div>
            <w:div w:id="2048216961">
              <w:marLeft w:val="0"/>
              <w:marRight w:val="0"/>
              <w:marTop w:val="0"/>
              <w:marBottom w:val="0"/>
              <w:divBdr>
                <w:top w:val="none" w:sz="0" w:space="0" w:color="auto"/>
                <w:left w:val="none" w:sz="0" w:space="0" w:color="auto"/>
                <w:bottom w:val="none" w:sz="0" w:space="0" w:color="auto"/>
                <w:right w:val="none" w:sz="0" w:space="0" w:color="auto"/>
              </w:divBdr>
            </w:div>
            <w:div w:id="764615064">
              <w:marLeft w:val="0"/>
              <w:marRight w:val="0"/>
              <w:marTop w:val="0"/>
              <w:marBottom w:val="0"/>
              <w:divBdr>
                <w:top w:val="none" w:sz="0" w:space="0" w:color="auto"/>
                <w:left w:val="none" w:sz="0" w:space="0" w:color="auto"/>
                <w:bottom w:val="none" w:sz="0" w:space="0" w:color="auto"/>
                <w:right w:val="none" w:sz="0" w:space="0" w:color="auto"/>
              </w:divBdr>
            </w:div>
            <w:div w:id="2010983229">
              <w:marLeft w:val="0"/>
              <w:marRight w:val="0"/>
              <w:marTop w:val="0"/>
              <w:marBottom w:val="0"/>
              <w:divBdr>
                <w:top w:val="none" w:sz="0" w:space="0" w:color="auto"/>
                <w:left w:val="none" w:sz="0" w:space="0" w:color="auto"/>
                <w:bottom w:val="none" w:sz="0" w:space="0" w:color="auto"/>
                <w:right w:val="none" w:sz="0" w:space="0" w:color="auto"/>
              </w:divBdr>
            </w:div>
            <w:div w:id="1285500394">
              <w:marLeft w:val="0"/>
              <w:marRight w:val="0"/>
              <w:marTop w:val="0"/>
              <w:marBottom w:val="0"/>
              <w:divBdr>
                <w:top w:val="none" w:sz="0" w:space="0" w:color="auto"/>
                <w:left w:val="none" w:sz="0" w:space="0" w:color="auto"/>
                <w:bottom w:val="none" w:sz="0" w:space="0" w:color="auto"/>
                <w:right w:val="none" w:sz="0" w:space="0" w:color="auto"/>
              </w:divBdr>
            </w:div>
            <w:div w:id="2033144787">
              <w:marLeft w:val="0"/>
              <w:marRight w:val="0"/>
              <w:marTop w:val="0"/>
              <w:marBottom w:val="0"/>
              <w:divBdr>
                <w:top w:val="none" w:sz="0" w:space="0" w:color="auto"/>
                <w:left w:val="none" w:sz="0" w:space="0" w:color="auto"/>
                <w:bottom w:val="none" w:sz="0" w:space="0" w:color="auto"/>
                <w:right w:val="none" w:sz="0" w:space="0" w:color="auto"/>
              </w:divBdr>
            </w:div>
            <w:div w:id="1839686725">
              <w:marLeft w:val="0"/>
              <w:marRight w:val="0"/>
              <w:marTop w:val="0"/>
              <w:marBottom w:val="0"/>
              <w:divBdr>
                <w:top w:val="none" w:sz="0" w:space="0" w:color="auto"/>
                <w:left w:val="none" w:sz="0" w:space="0" w:color="auto"/>
                <w:bottom w:val="none" w:sz="0" w:space="0" w:color="auto"/>
                <w:right w:val="none" w:sz="0" w:space="0" w:color="auto"/>
              </w:divBdr>
            </w:div>
            <w:div w:id="1220744966">
              <w:marLeft w:val="0"/>
              <w:marRight w:val="0"/>
              <w:marTop w:val="0"/>
              <w:marBottom w:val="0"/>
              <w:divBdr>
                <w:top w:val="none" w:sz="0" w:space="0" w:color="auto"/>
                <w:left w:val="none" w:sz="0" w:space="0" w:color="auto"/>
                <w:bottom w:val="none" w:sz="0" w:space="0" w:color="auto"/>
                <w:right w:val="none" w:sz="0" w:space="0" w:color="auto"/>
              </w:divBdr>
            </w:div>
            <w:div w:id="1156918589">
              <w:marLeft w:val="0"/>
              <w:marRight w:val="0"/>
              <w:marTop w:val="0"/>
              <w:marBottom w:val="0"/>
              <w:divBdr>
                <w:top w:val="none" w:sz="0" w:space="0" w:color="auto"/>
                <w:left w:val="none" w:sz="0" w:space="0" w:color="auto"/>
                <w:bottom w:val="none" w:sz="0" w:space="0" w:color="auto"/>
                <w:right w:val="none" w:sz="0" w:space="0" w:color="auto"/>
              </w:divBdr>
            </w:div>
            <w:div w:id="135923048">
              <w:marLeft w:val="0"/>
              <w:marRight w:val="0"/>
              <w:marTop w:val="0"/>
              <w:marBottom w:val="0"/>
              <w:divBdr>
                <w:top w:val="none" w:sz="0" w:space="0" w:color="auto"/>
                <w:left w:val="none" w:sz="0" w:space="0" w:color="auto"/>
                <w:bottom w:val="none" w:sz="0" w:space="0" w:color="auto"/>
                <w:right w:val="none" w:sz="0" w:space="0" w:color="auto"/>
              </w:divBdr>
            </w:div>
            <w:div w:id="1738552070">
              <w:marLeft w:val="0"/>
              <w:marRight w:val="0"/>
              <w:marTop w:val="0"/>
              <w:marBottom w:val="0"/>
              <w:divBdr>
                <w:top w:val="none" w:sz="0" w:space="0" w:color="auto"/>
                <w:left w:val="none" w:sz="0" w:space="0" w:color="auto"/>
                <w:bottom w:val="none" w:sz="0" w:space="0" w:color="auto"/>
                <w:right w:val="none" w:sz="0" w:space="0" w:color="auto"/>
              </w:divBdr>
            </w:div>
            <w:div w:id="2142527813">
              <w:marLeft w:val="0"/>
              <w:marRight w:val="0"/>
              <w:marTop w:val="0"/>
              <w:marBottom w:val="0"/>
              <w:divBdr>
                <w:top w:val="none" w:sz="0" w:space="0" w:color="auto"/>
                <w:left w:val="none" w:sz="0" w:space="0" w:color="auto"/>
                <w:bottom w:val="none" w:sz="0" w:space="0" w:color="auto"/>
                <w:right w:val="none" w:sz="0" w:space="0" w:color="auto"/>
              </w:divBdr>
            </w:div>
            <w:div w:id="841161856">
              <w:marLeft w:val="0"/>
              <w:marRight w:val="0"/>
              <w:marTop w:val="0"/>
              <w:marBottom w:val="0"/>
              <w:divBdr>
                <w:top w:val="none" w:sz="0" w:space="0" w:color="auto"/>
                <w:left w:val="none" w:sz="0" w:space="0" w:color="auto"/>
                <w:bottom w:val="none" w:sz="0" w:space="0" w:color="auto"/>
                <w:right w:val="none" w:sz="0" w:space="0" w:color="auto"/>
              </w:divBdr>
            </w:div>
            <w:div w:id="1525290256">
              <w:marLeft w:val="0"/>
              <w:marRight w:val="0"/>
              <w:marTop w:val="0"/>
              <w:marBottom w:val="0"/>
              <w:divBdr>
                <w:top w:val="none" w:sz="0" w:space="0" w:color="auto"/>
                <w:left w:val="none" w:sz="0" w:space="0" w:color="auto"/>
                <w:bottom w:val="none" w:sz="0" w:space="0" w:color="auto"/>
                <w:right w:val="none" w:sz="0" w:space="0" w:color="auto"/>
              </w:divBdr>
            </w:div>
            <w:div w:id="214388962">
              <w:marLeft w:val="0"/>
              <w:marRight w:val="0"/>
              <w:marTop w:val="0"/>
              <w:marBottom w:val="0"/>
              <w:divBdr>
                <w:top w:val="none" w:sz="0" w:space="0" w:color="auto"/>
                <w:left w:val="none" w:sz="0" w:space="0" w:color="auto"/>
                <w:bottom w:val="none" w:sz="0" w:space="0" w:color="auto"/>
                <w:right w:val="none" w:sz="0" w:space="0" w:color="auto"/>
              </w:divBdr>
            </w:div>
            <w:div w:id="2105606851">
              <w:marLeft w:val="0"/>
              <w:marRight w:val="0"/>
              <w:marTop w:val="0"/>
              <w:marBottom w:val="0"/>
              <w:divBdr>
                <w:top w:val="none" w:sz="0" w:space="0" w:color="auto"/>
                <w:left w:val="none" w:sz="0" w:space="0" w:color="auto"/>
                <w:bottom w:val="none" w:sz="0" w:space="0" w:color="auto"/>
                <w:right w:val="none" w:sz="0" w:space="0" w:color="auto"/>
              </w:divBdr>
            </w:div>
            <w:div w:id="167454338">
              <w:marLeft w:val="0"/>
              <w:marRight w:val="0"/>
              <w:marTop w:val="0"/>
              <w:marBottom w:val="0"/>
              <w:divBdr>
                <w:top w:val="none" w:sz="0" w:space="0" w:color="auto"/>
                <w:left w:val="none" w:sz="0" w:space="0" w:color="auto"/>
                <w:bottom w:val="none" w:sz="0" w:space="0" w:color="auto"/>
                <w:right w:val="none" w:sz="0" w:space="0" w:color="auto"/>
              </w:divBdr>
            </w:div>
            <w:div w:id="1345939982">
              <w:marLeft w:val="0"/>
              <w:marRight w:val="0"/>
              <w:marTop w:val="0"/>
              <w:marBottom w:val="0"/>
              <w:divBdr>
                <w:top w:val="none" w:sz="0" w:space="0" w:color="auto"/>
                <w:left w:val="none" w:sz="0" w:space="0" w:color="auto"/>
                <w:bottom w:val="none" w:sz="0" w:space="0" w:color="auto"/>
                <w:right w:val="none" w:sz="0" w:space="0" w:color="auto"/>
              </w:divBdr>
            </w:div>
            <w:div w:id="1252860792">
              <w:marLeft w:val="0"/>
              <w:marRight w:val="0"/>
              <w:marTop w:val="0"/>
              <w:marBottom w:val="0"/>
              <w:divBdr>
                <w:top w:val="none" w:sz="0" w:space="0" w:color="auto"/>
                <w:left w:val="none" w:sz="0" w:space="0" w:color="auto"/>
                <w:bottom w:val="none" w:sz="0" w:space="0" w:color="auto"/>
                <w:right w:val="none" w:sz="0" w:space="0" w:color="auto"/>
              </w:divBdr>
            </w:div>
            <w:div w:id="1054499252">
              <w:marLeft w:val="0"/>
              <w:marRight w:val="0"/>
              <w:marTop w:val="0"/>
              <w:marBottom w:val="0"/>
              <w:divBdr>
                <w:top w:val="none" w:sz="0" w:space="0" w:color="auto"/>
                <w:left w:val="none" w:sz="0" w:space="0" w:color="auto"/>
                <w:bottom w:val="none" w:sz="0" w:space="0" w:color="auto"/>
                <w:right w:val="none" w:sz="0" w:space="0" w:color="auto"/>
              </w:divBdr>
            </w:div>
            <w:div w:id="1763184312">
              <w:marLeft w:val="0"/>
              <w:marRight w:val="0"/>
              <w:marTop w:val="0"/>
              <w:marBottom w:val="0"/>
              <w:divBdr>
                <w:top w:val="none" w:sz="0" w:space="0" w:color="auto"/>
                <w:left w:val="none" w:sz="0" w:space="0" w:color="auto"/>
                <w:bottom w:val="none" w:sz="0" w:space="0" w:color="auto"/>
                <w:right w:val="none" w:sz="0" w:space="0" w:color="auto"/>
              </w:divBdr>
            </w:div>
            <w:div w:id="919603766">
              <w:marLeft w:val="0"/>
              <w:marRight w:val="0"/>
              <w:marTop w:val="0"/>
              <w:marBottom w:val="0"/>
              <w:divBdr>
                <w:top w:val="none" w:sz="0" w:space="0" w:color="auto"/>
                <w:left w:val="none" w:sz="0" w:space="0" w:color="auto"/>
                <w:bottom w:val="none" w:sz="0" w:space="0" w:color="auto"/>
                <w:right w:val="none" w:sz="0" w:space="0" w:color="auto"/>
              </w:divBdr>
            </w:div>
            <w:div w:id="1037317770">
              <w:marLeft w:val="0"/>
              <w:marRight w:val="0"/>
              <w:marTop w:val="0"/>
              <w:marBottom w:val="0"/>
              <w:divBdr>
                <w:top w:val="none" w:sz="0" w:space="0" w:color="auto"/>
                <w:left w:val="none" w:sz="0" w:space="0" w:color="auto"/>
                <w:bottom w:val="none" w:sz="0" w:space="0" w:color="auto"/>
                <w:right w:val="none" w:sz="0" w:space="0" w:color="auto"/>
              </w:divBdr>
            </w:div>
            <w:div w:id="1947693928">
              <w:marLeft w:val="0"/>
              <w:marRight w:val="0"/>
              <w:marTop w:val="0"/>
              <w:marBottom w:val="0"/>
              <w:divBdr>
                <w:top w:val="none" w:sz="0" w:space="0" w:color="auto"/>
                <w:left w:val="none" w:sz="0" w:space="0" w:color="auto"/>
                <w:bottom w:val="none" w:sz="0" w:space="0" w:color="auto"/>
                <w:right w:val="none" w:sz="0" w:space="0" w:color="auto"/>
              </w:divBdr>
            </w:div>
            <w:div w:id="236138042">
              <w:marLeft w:val="0"/>
              <w:marRight w:val="0"/>
              <w:marTop w:val="0"/>
              <w:marBottom w:val="0"/>
              <w:divBdr>
                <w:top w:val="none" w:sz="0" w:space="0" w:color="auto"/>
                <w:left w:val="none" w:sz="0" w:space="0" w:color="auto"/>
                <w:bottom w:val="none" w:sz="0" w:space="0" w:color="auto"/>
                <w:right w:val="none" w:sz="0" w:space="0" w:color="auto"/>
              </w:divBdr>
            </w:div>
            <w:div w:id="1805780291">
              <w:marLeft w:val="0"/>
              <w:marRight w:val="0"/>
              <w:marTop w:val="0"/>
              <w:marBottom w:val="0"/>
              <w:divBdr>
                <w:top w:val="none" w:sz="0" w:space="0" w:color="auto"/>
                <w:left w:val="none" w:sz="0" w:space="0" w:color="auto"/>
                <w:bottom w:val="none" w:sz="0" w:space="0" w:color="auto"/>
                <w:right w:val="none" w:sz="0" w:space="0" w:color="auto"/>
              </w:divBdr>
            </w:div>
            <w:div w:id="1643461069">
              <w:marLeft w:val="0"/>
              <w:marRight w:val="0"/>
              <w:marTop w:val="0"/>
              <w:marBottom w:val="0"/>
              <w:divBdr>
                <w:top w:val="none" w:sz="0" w:space="0" w:color="auto"/>
                <w:left w:val="none" w:sz="0" w:space="0" w:color="auto"/>
                <w:bottom w:val="none" w:sz="0" w:space="0" w:color="auto"/>
                <w:right w:val="none" w:sz="0" w:space="0" w:color="auto"/>
              </w:divBdr>
            </w:div>
            <w:div w:id="381834000">
              <w:marLeft w:val="0"/>
              <w:marRight w:val="0"/>
              <w:marTop w:val="0"/>
              <w:marBottom w:val="0"/>
              <w:divBdr>
                <w:top w:val="none" w:sz="0" w:space="0" w:color="auto"/>
                <w:left w:val="none" w:sz="0" w:space="0" w:color="auto"/>
                <w:bottom w:val="none" w:sz="0" w:space="0" w:color="auto"/>
                <w:right w:val="none" w:sz="0" w:space="0" w:color="auto"/>
              </w:divBdr>
            </w:div>
            <w:div w:id="705568761">
              <w:marLeft w:val="0"/>
              <w:marRight w:val="0"/>
              <w:marTop w:val="0"/>
              <w:marBottom w:val="0"/>
              <w:divBdr>
                <w:top w:val="none" w:sz="0" w:space="0" w:color="auto"/>
                <w:left w:val="none" w:sz="0" w:space="0" w:color="auto"/>
                <w:bottom w:val="none" w:sz="0" w:space="0" w:color="auto"/>
                <w:right w:val="none" w:sz="0" w:space="0" w:color="auto"/>
              </w:divBdr>
            </w:div>
            <w:div w:id="746339372">
              <w:marLeft w:val="0"/>
              <w:marRight w:val="0"/>
              <w:marTop w:val="0"/>
              <w:marBottom w:val="0"/>
              <w:divBdr>
                <w:top w:val="none" w:sz="0" w:space="0" w:color="auto"/>
                <w:left w:val="none" w:sz="0" w:space="0" w:color="auto"/>
                <w:bottom w:val="none" w:sz="0" w:space="0" w:color="auto"/>
                <w:right w:val="none" w:sz="0" w:space="0" w:color="auto"/>
              </w:divBdr>
            </w:div>
            <w:div w:id="115877572">
              <w:marLeft w:val="0"/>
              <w:marRight w:val="0"/>
              <w:marTop w:val="0"/>
              <w:marBottom w:val="0"/>
              <w:divBdr>
                <w:top w:val="none" w:sz="0" w:space="0" w:color="auto"/>
                <w:left w:val="none" w:sz="0" w:space="0" w:color="auto"/>
                <w:bottom w:val="none" w:sz="0" w:space="0" w:color="auto"/>
                <w:right w:val="none" w:sz="0" w:space="0" w:color="auto"/>
              </w:divBdr>
            </w:div>
            <w:div w:id="947082479">
              <w:marLeft w:val="0"/>
              <w:marRight w:val="0"/>
              <w:marTop w:val="0"/>
              <w:marBottom w:val="0"/>
              <w:divBdr>
                <w:top w:val="none" w:sz="0" w:space="0" w:color="auto"/>
                <w:left w:val="none" w:sz="0" w:space="0" w:color="auto"/>
                <w:bottom w:val="none" w:sz="0" w:space="0" w:color="auto"/>
                <w:right w:val="none" w:sz="0" w:space="0" w:color="auto"/>
              </w:divBdr>
            </w:div>
            <w:div w:id="1893275448">
              <w:marLeft w:val="0"/>
              <w:marRight w:val="0"/>
              <w:marTop w:val="0"/>
              <w:marBottom w:val="0"/>
              <w:divBdr>
                <w:top w:val="none" w:sz="0" w:space="0" w:color="auto"/>
                <w:left w:val="none" w:sz="0" w:space="0" w:color="auto"/>
                <w:bottom w:val="none" w:sz="0" w:space="0" w:color="auto"/>
                <w:right w:val="none" w:sz="0" w:space="0" w:color="auto"/>
              </w:divBdr>
            </w:div>
            <w:div w:id="1600527437">
              <w:marLeft w:val="0"/>
              <w:marRight w:val="0"/>
              <w:marTop w:val="0"/>
              <w:marBottom w:val="0"/>
              <w:divBdr>
                <w:top w:val="none" w:sz="0" w:space="0" w:color="auto"/>
                <w:left w:val="none" w:sz="0" w:space="0" w:color="auto"/>
                <w:bottom w:val="none" w:sz="0" w:space="0" w:color="auto"/>
                <w:right w:val="none" w:sz="0" w:space="0" w:color="auto"/>
              </w:divBdr>
            </w:div>
            <w:div w:id="1500581693">
              <w:marLeft w:val="0"/>
              <w:marRight w:val="0"/>
              <w:marTop w:val="0"/>
              <w:marBottom w:val="0"/>
              <w:divBdr>
                <w:top w:val="none" w:sz="0" w:space="0" w:color="auto"/>
                <w:left w:val="none" w:sz="0" w:space="0" w:color="auto"/>
                <w:bottom w:val="none" w:sz="0" w:space="0" w:color="auto"/>
                <w:right w:val="none" w:sz="0" w:space="0" w:color="auto"/>
              </w:divBdr>
            </w:div>
            <w:div w:id="634682224">
              <w:marLeft w:val="0"/>
              <w:marRight w:val="0"/>
              <w:marTop w:val="0"/>
              <w:marBottom w:val="0"/>
              <w:divBdr>
                <w:top w:val="none" w:sz="0" w:space="0" w:color="auto"/>
                <w:left w:val="none" w:sz="0" w:space="0" w:color="auto"/>
                <w:bottom w:val="none" w:sz="0" w:space="0" w:color="auto"/>
                <w:right w:val="none" w:sz="0" w:space="0" w:color="auto"/>
              </w:divBdr>
            </w:div>
            <w:div w:id="707993777">
              <w:marLeft w:val="0"/>
              <w:marRight w:val="0"/>
              <w:marTop w:val="0"/>
              <w:marBottom w:val="0"/>
              <w:divBdr>
                <w:top w:val="none" w:sz="0" w:space="0" w:color="auto"/>
                <w:left w:val="none" w:sz="0" w:space="0" w:color="auto"/>
                <w:bottom w:val="none" w:sz="0" w:space="0" w:color="auto"/>
                <w:right w:val="none" w:sz="0" w:space="0" w:color="auto"/>
              </w:divBdr>
            </w:div>
            <w:div w:id="1183586822">
              <w:marLeft w:val="0"/>
              <w:marRight w:val="0"/>
              <w:marTop w:val="0"/>
              <w:marBottom w:val="0"/>
              <w:divBdr>
                <w:top w:val="none" w:sz="0" w:space="0" w:color="auto"/>
                <w:left w:val="none" w:sz="0" w:space="0" w:color="auto"/>
                <w:bottom w:val="none" w:sz="0" w:space="0" w:color="auto"/>
                <w:right w:val="none" w:sz="0" w:space="0" w:color="auto"/>
              </w:divBdr>
            </w:div>
            <w:div w:id="1559437696">
              <w:marLeft w:val="0"/>
              <w:marRight w:val="0"/>
              <w:marTop w:val="0"/>
              <w:marBottom w:val="0"/>
              <w:divBdr>
                <w:top w:val="none" w:sz="0" w:space="0" w:color="auto"/>
                <w:left w:val="none" w:sz="0" w:space="0" w:color="auto"/>
                <w:bottom w:val="none" w:sz="0" w:space="0" w:color="auto"/>
                <w:right w:val="none" w:sz="0" w:space="0" w:color="auto"/>
              </w:divBdr>
            </w:div>
            <w:div w:id="957024535">
              <w:marLeft w:val="0"/>
              <w:marRight w:val="0"/>
              <w:marTop w:val="0"/>
              <w:marBottom w:val="0"/>
              <w:divBdr>
                <w:top w:val="none" w:sz="0" w:space="0" w:color="auto"/>
                <w:left w:val="none" w:sz="0" w:space="0" w:color="auto"/>
                <w:bottom w:val="none" w:sz="0" w:space="0" w:color="auto"/>
                <w:right w:val="none" w:sz="0" w:space="0" w:color="auto"/>
              </w:divBdr>
            </w:div>
            <w:div w:id="818112099">
              <w:marLeft w:val="0"/>
              <w:marRight w:val="0"/>
              <w:marTop w:val="0"/>
              <w:marBottom w:val="0"/>
              <w:divBdr>
                <w:top w:val="none" w:sz="0" w:space="0" w:color="auto"/>
                <w:left w:val="none" w:sz="0" w:space="0" w:color="auto"/>
                <w:bottom w:val="none" w:sz="0" w:space="0" w:color="auto"/>
                <w:right w:val="none" w:sz="0" w:space="0" w:color="auto"/>
              </w:divBdr>
            </w:div>
            <w:div w:id="423307962">
              <w:marLeft w:val="0"/>
              <w:marRight w:val="0"/>
              <w:marTop w:val="0"/>
              <w:marBottom w:val="0"/>
              <w:divBdr>
                <w:top w:val="none" w:sz="0" w:space="0" w:color="auto"/>
                <w:left w:val="none" w:sz="0" w:space="0" w:color="auto"/>
                <w:bottom w:val="none" w:sz="0" w:space="0" w:color="auto"/>
                <w:right w:val="none" w:sz="0" w:space="0" w:color="auto"/>
              </w:divBdr>
            </w:div>
            <w:div w:id="1176456013">
              <w:marLeft w:val="0"/>
              <w:marRight w:val="0"/>
              <w:marTop w:val="0"/>
              <w:marBottom w:val="0"/>
              <w:divBdr>
                <w:top w:val="none" w:sz="0" w:space="0" w:color="auto"/>
                <w:left w:val="none" w:sz="0" w:space="0" w:color="auto"/>
                <w:bottom w:val="none" w:sz="0" w:space="0" w:color="auto"/>
                <w:right w:val="none" w:sz="0" w:space="0" w:color="auto"/>
              </w:divBdr>
            </w:div>
            <w:div w:id="1557743686">
              <w:marLeft w:val="0"/>
              <w:marRight w:val="0"/>
              <w:marTop w:val="0"/>
              <w:marBottom w:val="0"/>
              <w:divBdr>
                <w:top w:val="none" w:sz="0" w:space="0" w:color="auto"/>
                <w:left w:val="none" w:sz="0" w:space="0" w:color="auto"/>
                <w:bottom w:val="none" w:sz="0" w:space="0" w:color="auto"/>
                <w:right w:val="none" w:sz="0" w:space="0" w:color="auto"/>
              </w:divBdr>
            </w:div>
            <w:div w:id="1354766055">
              <w:marLeft w:val="0"/>
              <w:marRight w:val="0"/>
              <w:marTop w:val="0"/>
              <w:marBottom w:val="0"/>
              <w:divBdr>
                <w:top w:val="none" w:sz="0" w:space="0" w:color="auto"/>
                <w:left w:val="none" w:sz="0" w:space="0" w:color="auto"/>
                <w:bottom w:val="none" w:sz="0" w:space="0" w:color="auto"/>
                <w:right w:val="none" w:sz="0" w:space="0" w:color="auto"/>
              </w:divBdr>
            </w:div>
            <w:div w:id="763376401">
              <w:marLeft w:val="0"/>
              <w:marRight w:val="0"/>
              <w:marTop w:val="0"/>
              <w:marBottom w:val="0"/>
              <w:divBdr>
                <w:top w:val="none" w:sz="0" w:space="0" w:color="auto"/>
                <w:left w:val="none" w:sz="0" w:space="0" w:color="auto"/>
                <w:bottom w:val="none" w:sz="0" w:space="0" w:color="auto"/>
                <w:right w:val="none" w:sz="0" w:space="0" w:color="auto"/>
              </w:divBdr>
            </w:div>
            <w:div w:id="812522088">
              <w:marLeft w:val="0"/>
              <w:marRight w:val="0"/>
              <w:marTop w:val="0"/>
              <w:marBottom w:val="0"/>
              <w:divBdr>
                <w:top w:val="none" w:sz="0" w:space="0" w:color="auto"/>
                <w:left w:val="none" w:sz="0" w:space="0" w:color="auto"/>
                <w:bottom w:val="none" w:sz="0" w:space="0" w:color="auto"/>
                <w:right w:val="none" w:sz="0" w:space="0" w:color="auto"/>
              </w:divBdr>
            </w:div>
            <w:div w:id="200822938">
              <w:marLeft w:val="0"/>
              <w:marRight w:val="0"/>
              <w:marTop w:val="0"/>
              <w:marBottom w:val="0"/>
              <w:divBdr>
                <w:top w:val="none" w:sz="0" w:space="0" w:color="auto"/>
                <w:left w:val="none" w:sz="0" w:space="0" w:color="auto"/>
                <w:bottom w:val="none" w:sz="0" w:space="0" w:color="auto"/>
                <w:right w:val="none" w:sz="0" w:space="0" w:color="auto"/>
              </w:divBdr>
            </w:div>
            <w:div w:id="1171410635">
              <w:marLeft w:val="0"/>
              <w:marRight w:val="0"/>
              <w:marTop w:val="0"/>
              <w:marBottom w:val="0"/>
              <w:divBdr>
                <w:top w:val="none" w:sz="0" w:space="0" w:color="auto"/>
                <w:left w:val="none" w:sz="0" w:space="0" w:color="auto"/>
                <w:bottom w:val="none" w:sz="0" w:space="0" w:color="auto"/>
                <w:right w:val="none" w:sz="0" w:space="0" w:color="auto"/>
              </w:divBdr>
            </w:div>
            <w:div w:id="1565872074">
              <w:marLeft w:val="0"/>
              <w:marRight w:val="0"/>
              <w:marTop w:val="0"/>
              <w:marBottom w:val="0"/>
              <w:divBdr>
                <w:top w:val="none" w:sz="0" w:space="0" w:color="auto"/>
                <w:left w:val="none" w:sz="0" w:space="0" w:color="auto"/>
                <w:bottom w:val="none" w:sz="0" w:space="0" w:color="auto"/>
                <w:right w:val="none" w:sz="0" w:space="0" w:color="auto"/>
              </w:divBdr>
            </w:div>
            <w:div w:id="595208153">
              <w:marLeft w:val="0"/>
              <w:marRight w:val="0"/>
              <w:marTop w:val="0"/>
              <w:marBottom w:val="0"/>
              <w:divBdr>
                <w:top w:val="none" w:sz="0" w:space="0" w:color="auto"/>
                <w:left w:val="none" w:sz="0" w:space="0" w:color="auto"/>
                <w:bottom w:val="none" w:sz="0" w:space="0" w:color="auto"/>
                <w:right w:val="none" w:sz="0" w:space="0" w:color="auto"/>
              </w:divBdr>
            </w:div>
            <w:div w:id="914438131">
              <w:marLeft w:val="0"/>
              <w:marRight w:val="0"/>
              <w:marTop w:val="0"/>
              <w:marBottom w:val="0"/>
              <w:divBdr>
                <w:top w:val="none" w:sz="0" w:space="0" w:color="auto"/>
                <w:left w:val="none" w:sz="0" w:space="0" w:color="auto"/>
                <w:bottom w:val="none" w:sz="0" w:space="0" w:color="auto"/>
                <w:right w:val="none" w:sz="0" w:space="0" w:color="auto"/>
              </w:divBdr>
            </w:div>
            <w:div w:id="78992488">
              <w:marLeft w:val="0"/>
              <w:marRight w:val="0"/>
              <w:marTop w:val="0"/>
              <w:marBottom w:val="0"/>
              <w:divBdr>
                <w:top w:val="none" w:sz="0" w:space="0" w:color="auto"/>
                <w:left w:val="none" w:sz="0" w:space="0" w:color="auto"/>
                <w:bottom w:val="none" w:sz="0" w:space="0" w:color="auto"/>
                <w:right w:val="none" w:sz="0" w:space="0" w:color="auto"/>
              </w:divBdr>
            </w:div>
            <w:div w:id="696808025">
              <w:marLeft w:val="0"/>
              <w:marRight w:val="0"/>
              <w:marTop w:val="0"/>
              <w:marBottom w:val="0"/>
              <w:divBdr>
                <w:top w:val="none" w:sz="0" w:space="0" w:color="auto"/>
                <w:left w:val="none" w:sz="0" w:space="0" w:color="auto"/>
                <w:bottom w:val="none" w:sz="0" w:space="0" w:color="auto"/>
                <w:right w:val="none" w:sz="0" w:space="0" w:color="auto"/>
              </w:divBdr>
            </w:div>
            <w:div w:id="1875725444">
              <w:marLeft w:val="0"/>
              <w:marRight w:val="0"/>
              <w:marTop w:val="0"/>
              <w:marBottom w:val="0"/>
              <w:divBdr>
                <w:top w:val="none" w:sz="0" w:space="0" w:color="auto"/>
                <w:left w:val="none" w:sz="0" w:space="0" w:color="auto"/>
                <w:bottom w:val="none" w:sz="0" w:space="0" w:color="auto"/>
                <w:right w:val="none" w:sz="0" w:space="0" w:color="auto"/>
              </w:divBdr>
            </w:div>
            <w:div w:id="145241543">
              <w:marLeft w:val="0"/>
              <w:marRight w:val="0"/>
              <w:marTop w:val="0"/>
              <w:marBottom w:val="0"/>
              <w:divBdr>
                <w:top w:val="none" w:sz="0" w:space="0" w:color="auto"/>
                <w:left w:val="none" w:sz="0" w:space="0" w:color="auto"/>
                <w:bottom w:val="none" w:sz="0" w:space="0" w:color="auto"/>
                <w:right w:val="none" w:sz="0" w:space="0" w:color="auto"/>
              </w:divBdr>
            </w:div>
            <w:div w:id="727454132">
              <w:marLeft w:val="0"/>
              <w:marRight w:val="0"/>
              <w:marTop w:val="0"/>
              <w:marBottom w:val="0"/>
              <w:divBdr>
                <w:top w:val="none" w:sz="0" w:space="0" w:color="auto"/>
                <w:left w:val="none" w:sz="0" w:space="0" w:color="auto"/>
                <w:bottom w:val="none" w:sz="0" w:space="0" w:color="auto"/>
                <w:right w:val="none" w:sz="0" w:space="0" w:color="auto"/>
              </w:divBdr>
            </w:div>
            <w:div w:id="1022630346">
              <w:marLeft w:val="0"/>
              <w:marRight w:val="0"/>
              <w:marTop w:val="0"/>
              <w:marBottom w:val="0"/>
              <w:divBdr>
                <w:top w:val="none" w:sz="0" w:space="0" w:color="auto"/>
                <w:left w:val="none" w:sz="0" w:space="0" w:color="auto"/>
                <w:bottom w:val="none" w:sz="0" w:space="0" w:color="auto"/>
                <w:right w:val="none" w:sz="0" w:space="0" w:color="auto"/>
              </w:divBdr>
            </w:div>
            <w:div w:id="1485855267">
              <w:marLeft w:val="0"/>
              <w:marRight w:val="0"/>
              <w:marTop w:val="0"/>
              <w:marBottom w:val="0"/>
              <w:divBdr>
                <w:top w:val="none" w:sz="0" w:space="0" w:color="auto"/>
                <w:left w:val="none" w:sz="0" w:space="0" w:color="auto"/>
                <w:bottom w:val="none" w:sz="0" w:space="0" w:color="auto"/>
                <w:right w:val="none" w:sz="0" w:space="0" w:color="auto"/>
              </w:divBdr>
            </w:div>
            <w:div w:id="139424492">
              <w:marLeft w:val="0"/>
              <w:marRight w:val="0"/>
              <w:marTop w:val="0"/>
              <w:marBottom w:val="0"/>
              <w:divBdr>
                <w:top w:val="none" w:sz="0" w:space="0" w:color="auto"/>
                <w:left w:val="none" w:sz="0" w:space="0" w:color="auto"/>
                <w:bottom w:val="none" w:sz="0" w:space="0" w:color="auto"/>
                <w:right w:val="none" w:sz="0" w:space="0" w:color="auto"/>
              </w:divBdr>
            </w:div>
            <w:div w:id="1970164945">
              <w:marLeft w:val="0"/>
              <w:marRight w:val="0"/>
              <w:marTop w:val="0"/>
              <w:marBottom w:val="0"/>
              <w:divBdr>
                <w:top w:val="none" w:sz="0" w:space="0" w:color="auto"/>
                <w:left w:val="none" w:sz="0" w:space="0" w:color="auto"/>
                <w:bottom w:val="none" w:sz="0" w:space="0" w:color="auto"/>
                <w:right w:val="none" w:sz="0" w:space="0" w:color="auto"/>
              </w:divBdr>
            </w:div>
            <w:div w:id="1864398637">
              <w:marLeft w:val="0"/>
              <w:marRight w:val="0"/>
              <w:marTop w:val="0"/>
              <w:marBottom w:val="0"/>
              <w:divBdr>
                <w:top w:val="none" w:sz="0" w:space="0" w:color="auto"/>
                <w:left w:val="none" w:sz="0" w:space="0" w:color="auto"/>
                <w:bottom w:val="none" w:sz="0" w:space="0" w:color="auto"/>
                <w:right w:val="none" w:sz="0" w:space="0" w:color="auto"/>
              </w:divBdr>
            </w:div>
            <w:div w:id="482283113">
              <w:marLeft w:val="0"/>
              <w:marRight w:val="0"/>
              <w:marTop w:val="0"/>
              <w:marBottom w:val="0"/>
              <w:divBdr>
                <w:top w:val="none" w:sz="0" w:space="0" w:color="auto"/>
                <w:left w:val="none" w:sz="0" w:space="0" w:color="auto"/>
                <w:bottom w:val="none" w:sz="0" w:space="0" w:color="auto"/>
                <w:right w:val="none" w:sz="0" w:space="0" w:color="auto"/>
              </w:divBdr>
            </w:div>
            <w:div w:id="1421872920">
              <w:marLeft w:val="0"/>
              <w:marRight w:val="0"/>
              <w:marTop w:val="0"/>
              <w:marBottom w:val="0"/>
              <w:divBdr>
                <w:top w:val="none" w:sz="0" w:space="0" w:color="auto"/>
                <w:left w:val="none" w:sz="0" w:space="0" w:color="auto"/>
                <w:bottom w:val="none" w:sz="0" w:space="0" w:color="auto"/>
                <w:right w:val="none" w:sz="0" w:space="0" w:color="auto"/>
              </w:divBdr>
            </w:div>
            <w:div w:id="723607167">
              <w:marLeft w:val="0"/>
              <w:marRight w:val="0"/>
              <w:marTop w:val="0"/>
              <w:marBottom w:val="0"/>
              <w:divBdr>
                <w:top w:val="none" w:sz="0" w:space="0" w:color="auto"/>
                <w:left w:val="none" w:sz="0" w:space="0" w:color="auto"/>
                <w:bottom w:val="none" w:sz="0" w:space="0" w:color="auto"/>
                <w:right w:val="none" w:sz="0" w:space="0" w:color="auto"/>
              </w:divBdr>
            </w:div>
            <w:div w:id="1232348533">
              <w:marLeft w:val="0"/>
              <w:marRight w:val="0"/>
              <w:marTop w:val="0"/>
              <w:marBottom w:val="0"/>
              <w:divBdr>
                <w:top w:val="none" w:sz="0" w:space="0" w:color="auto"/>
                <w:left w:val="none" w:sz="0" w:space="0" w:color="auto"/>
                <w:bottom w:val="none" w:sz="0" w:space="0" w:color="auto"/>
                <w:right w:val="none" w:sz="0" w:space="0" w:color="auto"/>
              </w:divBdr>
            </w:div>
            <w:div w:id="527331471">
              <w:marLeft w:val="0"/>
              <w:marRight w:val="0"/>
              <w:marTop w:val="0"/>
              <w:marBottom w:val="0"/>
              <w:divBdr>
                <w:top w:val="none" w:sz="0" w:space="0" w:color="auto"/>
                <w:left w:val="none" w:sz="0" w:space="0" w:color="auto"/>
                <w:bottom w:val="none" w:sz="0" w:space="0" w:color="auto"/>
                <w:right w:val="none" w:sz="0" w:space="0" w:color="auto"/>
              </w:divBdr>
            </w:div>
            <w:div w:id="1472674192">
              <w:marLeft w:val="0"/>
              <w:marRight w:val="0"/>
              <w:marTop w:val="0"/>
              <w:marBottom w:val="0"/>
              <w:divBdr>
                <w:top w:val="none" w:sz="0" w:space="0" w:color="auto"/>
                <w:left w:val="none" w:sz="0" w:space="0" w:color="auto"/>
                <w:bottom w:val="none" w:sz="0" w:space="0" w:color="auto"/>
                <w:right w:val="none" w:sz="0" w:space="0" w:color="auto"/>
              </w:divBdr>
            </w:div>
            <w:div w:id="1945649328">
              <w:marLeft w:val="0"/>
              <w:marRight w:val="0"/>
              <w:marTop w:val="0"/>
              <w:marBottom w:val="0"/>
              <w:divBdr>
                <w:top w:val="none" w:sz="0" w:space="0" w:color="auto"/>
                <w:left w:val="none" w:sz="0" w:space="0" w:color="auto"/>
                <w:bottom w:val="none" w:sz="0" w:space="0" w:color="auto"/>
                <w:right w:val="none" w:sz="0" w:space="0" w:color="auto"/>
              </w:divBdr>
            </w:div>
            <w:div w:id="682438530">
              <w:marLeft w:val="0"/>
              <w:marRight w:val="0"/>
              <w:marTop w:val="0"/>
              <w:marBottom w:val="0"/>
              <w:divBdr>
                <w:top w:val="none" w:sz="0" w:space="0" w:color="auto"/>
                <w:left w:val="none" w:sz="0" w:space="0" w:color="auto"/>
                <w:bottom w:val="none" w:sz="0" w:space="0" w:color="auto"/>
                <w:right w:val="none" w:sz="0" w:space="0" w:color="auto"/>
              </w:divBdr>
            </w:div>
            <w:div w:id="632488295">
              <w:marLeft w:val="0"/>
              <w:marRight w:val="0"/>
              <w:marTop w:val="0"/>
              <w:marBottom w:val="0"/>
              <w:divBdr>
                <w:top w:val="none" w:sz="0" w:space="0" w:color="auto"/>
                <w:left w:val="none" w:sz="0" w:space="0" w:color="auto"/>
                <w:bottom w:val="none" w:sz="0" w:space="0" w:color="auto"/>
                <w:right w:val="none" w:sz="0" w:space="0" w:color="auto"/>
              </w:divBdr>
            </w:div>
            <w:div w:id="1144011313">
              <w:marLeft w:val="0"/>
              <w:marRight w:val="0"/>
              <w:marTop w:val="0"/>
              <w:marBottom w:val="0"/>
              <w:divBdr>
                <w:top w:val="none" w:sz="0" w:space="0" w:color="auto"/>
                <w:left w:val="none" w:sz="0" w:space="0" w:color="auto"/>
                <w:bottom w:val="none" w:sz="0" w:space="0" w:color="auto"/>
                <w:right w:val="none" w:sz="0" w:space="0" w:color="auto"/>
              </w:divBdr>
            </w:div>
            <w:div w:id="53359055">
              <w:marLeft w:val="0"/>
              <w:marRight w:val="0"/>
              <w:marTop w:val="0"/>
              <w:marBottom w:val="0"/>
              <w:divBdr>
                <w:top w:val="none" w:sz="0" w:space="0" w:color="auto"/>
                <w:left w:val="none" w:sz="0" w:space="0" w:color="auto"/>
                <w:bottom w:val="none" w:sz="0" w:space="0" w:color="auto"/>
                <w:right w:val="none" w:sz="0" w:space="0" w:color="auto"/>
              </w:divBdr>
            </w:div>
            <w:div w:id="1509174865">
              <w:marLeft w:val="0"/>
              <w:marRight w:val="0"/>
              <w:marTop w:val="0"/>
              <w:marBottom w:val="0"/>
              <w:divBdr>
                <w:top w:val="none" w:sz="0" w:space="0" w:color="auto"/>
                <w:left w:val="none" w:sz="0" w:space="0" w:color="auto"/>
                <w:bottom w:val="none" w:sz="0" w:space="0" w:color="auto"/>
                <w:right w:val="none" w:sz="0" w:space="0" w:color="auto"/>
              </w:divBdr>
            </w:div>
            <w:div w:id="2077585454">
              <w:marLeft w:val="0"/>
              <w:marRight w:val="0"/>
              <w:marTop w:val="0"/>
              <w:marBottom w:val="0"/>
              <w:divBdr>
                <w:top w:val="none" w:sz="0" w:space="0" w:color="auto"/>
                <w:left w:val="none" w:sz="0" w:space="0" w:color="auto"/>
                <w:bottom w:val="none" w:sz="0" w:space="0" w:color="auto"/>
                <w:right w:val="none" w:sz="0" w:space="0" w:color="auto"/>
              </w:divBdr>
            </w:div>
            <w:div w:id="750152895">
              <w:marLeft w:val="0"/>
              <w:marRight w:val="0"/>
              <w:marTop w:val="0"/>
              <w:marBottom w:val="0"/>
              <w:divBdr>
                <w:top w:val="none" w:sz="0" w:space="0" w:color="auto"/>
                <w:left w:val="none" w:sz="0" w:space="0" w:color="auto"/>
                <w:bottom w:val="none" w:sz="0" w:space="0" w:color="auto"/>
                <w:right w:val="none" w:sz="0" w:space="0" w:color="auto"/>
              </w:divBdr>
            </w:div>
            <w:div w:id="106392255">
              <w:marLeft w:val="0"/>
              <w:marRight w:val="0"/>
              <w:marTop w:val="0"/>
              <w:marBottom w:val="0"/>
              <w:divBdr>
                <w:top w:val="none" w:sz="0" w:space="0" w:color="auto"/>
                <w:left w:val="none" w:sz="0" w:space="0" w:color="auto"/>
                <w:bottom w:val="none" w:sz="0" w:space="0" w:color="auto"/>
                <w:right w:val="none" w:sz="0" w:space="0" w:color="auto"/>
              </w:divBdr>
            </w:div>
            <w:div w:id="1417895927">
              <w:marLeft w:val="0"/>
              <w:marRight w:val="0"/>
              <w:marTop w:val="0"/>
              <w:marBottom w:val="0"/>
              <w:divBdr>
                <w:top w:val="none" w:sz="0" w:space="0" w:color="auto"/>
                <w:left w:val="none" w:sz="0" w:space="0" w:color="auto"/>
                <w:bottom w:val="none" w:sz="0" w:space="0" w:color="auto"/>
                <w:right w:val="none" w:sz="0" w:space="0" w:color="auto"/>
              </w:divBdr>
            </w:div>
            <w:div w:id="579220196">
              <w:marLeft w:val="0"/>
              <w:marRight w:val="0"/>
              <w:marTop w:val="0"/>
              <w:marBottom w:val="0"/>
              <w:divBdr>
                <w:top w:val="none" w:sz="0" w:space="0" w:color="auto"/>
                <w:left w:val="none" w:sz="0" w:space="0" w:color="auto"/>
                <w:bottom w:val="none" w:sz="0" w:space="0" w:color="auto"/>
                <w:right w:val="none" w:sz="0" w:space="0" w:color="auto"/>
              </w:divBdr>
            </w:div>
            <w:div w:id="1681930512">
              <w:marLeft w:val="0"/>
              <w:marRight w:val="0"/>
              <w:marTop w:val="0"/>
              <w:marBottom w:val="0"/>
              <w:divBdr>
                <w:top w:val="none" w:sz="0" w:space="0" w:color="auto"/>
                <w:left w:val="none" w:sz="0" w:space="0" w:color="auto"/>
                <w:bottom w:val="none" w:sz="0" w:space="0" w:color="auto"/>
                <w:right w:val="none" w:sz="0" w:space="0" w:color="auto"/>
              </w:divBdr>
            </w:div>
            <w:div w:id="1059473472">
              <w:marLeft w:val="0"/>
              <w:marRight w:val="0"/>
              <w:marTop w:val="0"/>
              <w:marBottom w:val="0"/>
              <w:divBdr>
                <w:top w:val="none" w:sz="0" w:space="0" w:color="auto"/>
                <w:left w:val="none" w:sz="0" w:space="0" w:color="auto"/>
                <w:bottom w:val="none" w:sz="0" w:space="0" w:color="auto"/>
                <w:right w:val="none" w:sz="0" w:space="0" w:color="auto"/>
              </w:divBdr>
            </w:div>
            <w:div w:id="164334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3016">
      <w:bodyDiv w:val="1"/>
      <w:marLeft w:val="0"/>
      <w:marRight w:val="0"/>
      <w:marTop w:val="0"/>
      <w:marBottom w:val="0"/>
      <w:divBdr>
        <w:top w:val="none" w:sz="0" w:space="0" w:color="auto"/>
        <w:left w:val="none" w:sz="0" w:space="0" w:color="auto"/>
        <w:bottom w:val="none" w:sz="0" w:space="0" w:color="auto"/>
        <w:right w:val="none" w:sz="0" w:space="0" w:color="auto"/>
      </w:divBdr>
      <w:divsChild>
        <w:div w:id="211969394">
          <w:marLeft w:val="0"/>
          <w:marRight w:val="0"/>
          <w:marTop w:val="0"/>
          <w:marBottom w:val="0"/>
          <w:divBdr>
            <w:top w:val="none" w:sz="0" w:space="0" w:color="auto"/>
            <w:left w:val="none" w:sz="0" w:space="0" w:color="auto"/>
            <w:bottom w:val="none" w:sz="0" w:space="0" w:color="auto"/>
            <w:right w:val="none" w:sz="0" w:space="0" w:color="auto"/>
          </w:divBdr>
          <w:divsChild>
            <w:div w:id="1969779871">
              <w:marLeft w:val="0"/>
              <w:marRight w:val="0"/>
              <w:marTop w:val="0"/>
              <w:marBottom w:val="0"/>
              <w:divBdr>
                <w:top w:val="none" w:sz="0" w:space="0" w:color="auto"/>
                <w:left w:val="none" w:sz="0" w:space="0" w:color="auto"/>
                <w:bottom w:val="none" w:sz="0" w:space="0" w:color="auto"/>
                <w:right w:val="none" w:sz="0" w:space="0" w:color="auto"/>
              </w:divBdr>
            </w:div>
            <w:div w:id="875430457">
              <w:marLeft w:val="0"/>
              <w:marRight w:val="0"/>
              <w:marTop w:val="0"/>
              <w:marBottom w:val="0"/>
              <w:divBdr>
                <w:top w:val="none" w:sz="0" w:space="0" w:color="auto"/>
                <w:left w:val="none" w:sz="0" w:space="0" w:color="auto"/>
                <w:bottom w:val="none" w:sz="0" w:space="0" w:color="auto"/>
                <w:right w:val="none" w:sz="0" w:space="0" w:color="auto"/>
              </w:divBdr>
            </w:div>
            <w:div w:id="989209993">
              <w:marLeft w:val="0"/>
              <w:marRight w:val="0"/>
              <w:marTop w:val="0"/>
              <w:marBottom w:val="0"/>
              <w:divBdr>
                <w:top w:val="none" w:sz="0" w:space="0" w:color="auto"/>
                <w:left w:val="none" w:sz="0" w:space="0" w:color="auto"/>
                <w:bottom w:val="none" w:sz="0" w:space="0" w:color="auto"/>
                <w:right w:val="none" w:sz="0" w:space="0" w:color="auto"/>
              </w:divBdr>
            </w:div>
            <w:div w:id="103237113">
              <w:marLeft w:val="0"/>
              <w:marRight w:val="0"/>
              <w:marTop w:val="0"/>
              <w:marBottom w:val="0"/>
              <w:divBdr>
                <w:top w:val="none" w:sz="0" w:space="0" w:color="auto"/>
                <w:left w:val="none" w:sz="0" w:space="0" w:color="auto"/>
                <w:bottom w:val="none" w:sz="0" w:space="0" w:color="auto"/>
                <w:right w:val="none" w:sz="0" w:space="0" w:color="auto"/>
              </w:divBdr>
            </w:div>
            <w:div w:id="2067559464">
              <w:marLeft w:val="0"/>
              <w:marRight w:val="0"/>
              <w:marTop w:val="0"/>
              <w:marBottom w:val="0"/>
              <w:divBdr>
                <w:top w:val="none" w:sz="0" w:space="0" w:color="auto"/>
                <w:left w:val="none" w:sz="0" w:space="0" w:color="auto"/>
                <w:bottom w:val="none" w:sz="0" w:space="0" w:color="auto"/>
                <w:right w:val="none" w:sz="0" w:space="0" w:color="auto"/>
              </w:divBdr>
            </w:div>
            <w:div w:id="1543981425">
              <w:marLeft w:val="0"/>
              <w:marRight w:val="0"/>
              <w:marTop w:val="0"/>
              <w:marBottom w:val="0"/>
              <w:divBdr>
                <w:top w:val="none" w:sz="0" w:space="0" w:color="auto"/>
                <w:left w:val="none" w:sz="0" w:space="0" w:color="auto"/>
                <w:bottom w:val="none" w:sz="0" w:space="0" w:color="auto"/>
                <w:right w:val="none" w:sz="0" w:space="0" w:color="auto"/>
              </w:divBdr>
            </w:div>
            <w:div w:id="113718264">
              <w:marLeft w:val="0"/>
              <w:marRight w:val="0"/>
              <w:marTop w:val="0"/>
              <w:marBottom w:val="0"/>
              <w:divBdr>
                <w:top w:val="none" w:sz="0" w:space="0" w:color="auto"/>
                <w:left w:val="none" w:sz="0" w:space="0" w:color="auto"/>
                <w:bottom w:val="none" w:sz="0" w:space="0" w:color="auto"/>
                <w:right w:val="none" w:sz="0" w:space="0" w:color="auto"/>
              </w:divBdr>
            </w:div>
            <w:div w:id="1101142085">
              <w:marLeft w:val="0"/>
              <w:marRight w:val="0"/>
              <w:marTop w:val="0"/>
              <w:marBottom w:val="0"/>
              <w:divBdr>
                <w:top w:val="none" w:sz="0" w:space="0" w:color="auto"/>
                <w:left w:val="none" w:sz="0" w:space="0" w:color="auto"/>
                <w:bottom w:val="none" w:sz="0" w:space="0" w:color="auto"/>
                <w:right w:val="none" w:sz="0" w:space="0" w:color="auto"/>
              </w:divBdr>
            </w:div>
            <w:div w:id="706567148">
              <w:marLeft w:val="0"/>
              <w:marRight w:val="0"/>
              <w:marTop w:val="0"/>
              <w:marBottom w:val="0"/>
              <w:divBdr>
                <w:top w:val="none" w:sz="0" w:space="0" w:color="auto"/>
                <w:left w:val="none" w:sz="0" w:space="0" w:color="auto"/>
                <w:bottom w:val="none" w:sz="0" w:space="0" w:color="auto"/>
                <w:right w:val="none" w:sz="0" w:space="0" w:color="auto"/>
              </w:divBdr>
            </w:div>
            <w:div w:id="284435275">
              <w:marLeft w:val="0"/>
              <w:marRight w:val="0"/>
              <w:marTop w:val="0"/>
              <w:marBottom w:val="0"/>
              <w:divBdr>
                <w:top w:val="none" w:sz="0" w:space="0" w:color="auto"/>
                <w:left w:val="none" w:sz="0" w:space="0" w:color="auto"/>
                <w:bottom w:val="none" w:sz="0" w:space="0" w:color="auto"/>
                <w:right w:val="none" w:sz="0" w:space="0" w:color="auto"/>
              </w:divBdr>
            </w:div>
            <w:div w:id="1950503073">
              <w:marLeft w:val="0"/>
              <w:marRight w:val="0"/>
              <w:marTop w:val="0"/>
              <w:marBottom w:val="0"/>
              <w:divBdr>
                <w:top w:val="none" w:sz="0" w:space="0" w:color="auto"/>
                <w:left w:val="none" w:sz="0" w:space="0" w:color="auto"/>
                <w:bottom w:val="none" w:sz="0" w:space="0" w:color="auto"/>
                <w:right w:val="none" w:sz="0" w:space="0" w:color="auto"/>
              </w:divBdr>
            </w:div>
            <w:div w:id="1283852075">
              <w:marLeft w:val="0"/>
              <w:marRight w:val="0"/>
              <w:marTop w:val="0"/>
              <w:marBottom w:val="0"/>
              <w:divBdr>
                <w:top w:val="none" w:sz="0" w:space="0" w:color="auto"/>
                <w:left w:val="none" w:sz="0" w:space="0" w:color="auto"/>
                <w:bottom w:val="none" w:sz="0" w:space="0" w:color="auto"/>
                <w:right w:val="none" w:sz="0" w:space="0" w:color="auto"/>
              </w:divBdr>
            </w:div>
            <w:div w:id="228465697">
              <w:marLeft w:val="0"/>
              <w:marRight w:val="0"/>
              <w:marTop w:val="0"/>
              <w:marBottom w:val="0"/>
              <w:divBdr>
                <w:top w:val="none" w:sz="0" w:space="0" w:color="auto"/>
                <w:left w:val="none" w:sz="0" w:space="0" w:color="auto"/>
                <w:bottom w:val="none" w:sz="0" w:space="0" w:color="auto"/>
                <w:right w:val="none" w:sz="0" w:space="0" w:color="auto"/>
              </w:divBdr>
            </w:div>
            <w:div w:id="715277324">
              <w:marLeft w:val="0"/>
              <w:marRight w:val="0"/>
              <w:marTop w:val="0"/>
              <w:marBottom w:val="0"/>
              <w:divBdr>
                <w:top w:val="none" w:sz="0" w:space="0" w:color="auto"/>
                <w:left w:val="none" w:sz="0" w:space="0" w:color="auto"/>
                <w:bottom w:val="none" w:sz="0" w:space="0" w:color="auto"/>
                <w:right w:val="none" w:sz="0" w:space="0" w:color="auto"/>
              </w:divBdr>
            </w:div>
            <w:div w:id="387414607">
              <w:marLeft w:val="0"/>
              <w:marRight w:val="0"/>
              <w:marTop w:val="0"/>
              <w:marBottom w:val="0"/>
              <w:divBdr>
                <w:top w:val="none" w:sz="0" w:space="0" w:color="auto"/>
                <w:left w:val="none" w:sz="0" w:space="0" w:color="auto"/>
                <w:bottom w:val="none" w:sz="0" w:space="0" w:color="auto"/>
                <w:right w:val="none" w:sz="0" w:space="0" w:color="auto"/>
              </w:divBdr>
            </w:div>
            <w:div w:id="1624506627">
              <w:marLeft w:val="0"/>
              <w:marRight w:val="0"/>
              <w:marTop w:val="0"/>
              <w:marBottom w:val="0"/>
              <w:divBdr>
                <w:top w:val="none" w:sz="0" w:space="0" w:color="auto"/>
                <w:left w:val="none" w:sz="0" w:space="0" w:color="auto"/>
                <w:bottom w:val="none" w:sz="0" w:space="0" w:color="auto"/>
                <w:right w:val="none" w:sz="0" w:space="0" w:color="auto"/>
              </w:divBdr>
            </w:div>
            <w:div w:id="1238976974">
              <w:marLeft w:val="0"/>
              <w:marRight w:val="0"/>
              <w:marTop w:val="0"/>
              <w:marBottom w:val="0"/>
              <w:divBdr>
                <w:top w:val="none" w:sz="0" w:space="0" w:color="auto"/>
                <w:left w:val="none" w:sz="0" w:space="0" w:color="auto"/>
                <w:bottom w:val="none" w:sz="0" w:space="0" w:color="auto"/>
                <w:right w:val="none" w:sz="0" w:space="0" w:color="auto"/>
              </w:divBdr>
            </w:div>
            <w:div w:id="293294617">
              <w:marLeft w:val="0"/>
              <w:marRight w:val="0"/>
              <w:marTop w:val="0"/>
              <w:marBottom w:val="0"/>
              <w:divBdr>
                <w:top w:val="none" w:sz="0" w:space="0" w:color="auto"/>
                <w:left w:val="none" w:sz="0" w:space="0" w:color="auto"/>
                <w:bottom w:val="none" w:sz="0" w:space="0" w:color="auto"/>
                <w:right w:val="none" w:sz="0" w:space="0" w:color="auto"/>
              </w:divBdr>
            </w:div>
            <w:div w:id="698896206">
              <w:marLeft w:val="0"/>
              <w:marRight w:val="0"/>
              <w:marTop w:val="0"/>
              <w:marBottom w:val="0"/>
              <w:divBdr>
                <w:top w:val="none" w:sz="0" w:space="0" w:color="auto"/>
                <w:left w:val="none" w:sz="0" w:space="0" w:color="auto"/>
                <w:bottom w:val="none" w:sz="0" w:space="0" w:color="auto"/>
                <w:right w:val="none" w:sz="0" w:space="0" w:color="auto"/>
              </w:divBdr>
            </w:div>
            <w:div w:id="19696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wmf"/><Relationship Id="rId21" Type="http://schemas.openxmlformats.org/officeDocument/2006/relationships/oleObject" Target="embeddings/oleObject4.bin"/><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6.png"/><Relationship Id="rId89" Type="http://schemas.openxmlformats.org/officeDocument/2006/relationships/image" Target="media/image60.png"/><Relationship Id="rId16" Type="http://schemas.openxmlformats.org/officeDocument/2006/relationships/image" Target="media/image2.wmf"/><Relationship Id="rId11" Type="http://schemas.openxmlformats.org/officeDocument/2006/relationships/hyperlink" Target="https://drive.google.com/file/d/1vix8xcF-g4lRpyzrFqKX_YiRPsHLKbiV/view?usp=drive_link" TargetMode="External"/><Relationship Id="rId32" Type="http://schemas.openxmlformats.org/officeDocument/2006/relationships/image" Target="media/image10.wmf"/><Relationship Id="rId37" Type="http://schemas.openxmlformats.org/officeDocument/2006/relationships/image" Target="media/image13.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image" Target="media/image5.wmf"/><Relationship Id="rId27" Type="http://schemas.openxmlformats.org/officeDocument/2006/relationships/oleObject" Target="embeddings/oleObject7.bin"/><Relationship Id="rId43" Type="http://schemas.openxmlformats.org/officeDocument/2006/relationships/image" Target="media/image19.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hyperlink" Target="https://drive.google.com/file/d/14C71e82aU45I4nZDnsftCJ-rCywMbGSl/view?usp=drive_link" TargetMode="External"/><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https://www.youtube.com/watch?v=tfgcT7P_5os&amp;t=62s" TargetMode="External"/><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image" Target="media/image4.wmf"/><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5.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yperlink" Target="https://drive.google.com/file/d/1WyyRVfwBgOnxXU7Vuy51nteYcn8bY3du/view?usp=drive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8.wmf"/><Relationship Id="rId36" Type="http://schemas.openxmlformats.org/officeDocument/2006/relationships/image" Target="media/image12.jp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https://drive.google.com/file/d/1VF03cVP2xV6kSCA_54Ucrns5NLPGiZRU/view?usp=drive_link" TargetMode="External"/><Relationship Id="rId31" Type="http://schemas.openxmlformats.org/officeDocument/2006/relationships/oleObject" Target="embeddings/oleObject9.bin"/><Relationship Id="rId44" Type="http://schemas.openxmlformats.org/officeDocument/2006/relationships/hyperlink" Target="https://www.pyga.me/docs" TargetMode="Externa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hyperlink" Target="https://drive.google.com/file/d/1rsIVOmUg2PJ5HekNwQeb5ymmcReF4THN/view?usp=drive_link" TargetMode="External"/><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geekflare.com/python-game-development-libraries-frameworks/" TargetMode="External"/><Relationship Id="rId13" Type="http://schemas.openxmlformats.org/officeDocument/2006/relationships/hyperlink" Target="https://drive.google.com/file/d/11PVkdxy5DVjoaSnns7CypnW7Pe5-l2Tl/view?usp=drive_link" TargetMode="External"/><Relationship Id="rId18" Type="http://schemas.openxmlformats.org/officeDocument/2006/relationships/image" Target="media/image3.wmf"/><Relationship Id="rId39" Type="http://schemas.openxmlformats.org/officeDocument/2006/relationships/image" Target="media/image15.png"/><Relationship Id="rId34" Type="http://schemas.openxmlformats.org/officeDocument/2006/relationships/image" Target="media/image11.wmf"/><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oleObject" Target="embeddings/oleObject8.bin"/><Relationship Id="rId24" Type="http://schemas.openxmlformats.org/officeDocument/2006/relationships/image" Target="media/image6.wmf"/><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image" Target="media/image40.png"/><Relationship Id="rId87" Type="http://schemas.openxmlformats.org/officeDocument/2006/relationships/hyperlink" Target="https://drive.google.com/file/d/1gQfry-BVCYTAtuLjvyaWSlnBKic7sTk7/view?usp=drive_link" TargetMode="External"/><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oleObject" Target="embeddings/oleObject3.bin"/><Relationship Id="rId14" Type="http://schemas.openxmlformats.org/officeDocument/2006/relationships/image" Target="media/image1.wmf"/><Relationship Id="rId30" Type="http://schemas.openxmlformats.org/officeDocument/2006/relationships/image" Target="media/image9.wmf"/><Relationship Id="rId35" Type="http://schemas.openxmlformats.org/officeDocument/2006/relationships/oleObject" Target="embeddings/oleObject11.bin"/><Relationship Id="rId56" Type="http://schemas.openxmlformats.org/officeDocument/2006/relationships/image" Target="media/image31.png"/><Relationship Id="rId77" Type="http://schemas.openxmlformats.org/officeDocument/2006/relationships/hyperlink" Target="https://drive.google.com/file/d/11PVkdxy5DVjoaSnns7CypnW7Pe5-l2Tl/view?usp=drive_link" TargetMode="External"/><Relationship Id="rId100" Type="http://schemas.openxmlformats.org/officeDocument/2006/relationships/theme" Target="theme/theme1.xml"/><Relationship Id="rId8" Type="http://schemas.openxmlformats.org/officeDocument/2006/relationships/hyperlink" Target="https://www.statista.com/statistics/300513/gaming-by-demographic-group-uk/" TargetMode="External"/><Relationship Id="rId51" Type="http://schemas.openxmlformats.org/officeDocument/2006/relationships/image" Target="media/image26.png"/><Relationship Id="rId72" Type="http://schemas.openxmlformats.org/officeDocument/2006/relationships/image" Target="media/image45.png"/><Relationship Id="rId93" Type="http://schemas.openxmlformats.org/officeDocument/2006/relationships/hyperlink" Target="https://drive.google.com/file/d/14x8TmlIl8jKYmk9Qjulx7LAkD0tHa7Ua/view?usp=drive_link"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664C7-227B-D144-B48F-A48372196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78</Pages>
  <Words>16472</Words>
  <Characters>93895</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Archie Atherton 19114985</cp:lastModifiedBy>
  <cp:revision>193</cp:revision>
  <dcterms:created xsi:type="dcterms:W3CDTF">2024-02-24T17:19:00Z</dcterms:created>
  <dcterms:modified xsi:type="dcterms:W3CDTF">2024-03-04T11:54:00Z</dcterms:modified>
</cp:coreProperties>
</file>