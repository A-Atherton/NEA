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4DB006E6" w:rsidR="002A70E5" w:rsidRDefault="00832C07" w:rsidP="005004B7">
      <w:pPr>
        <w:pStyle w:val="Heading1"/>
      </w:pPr>
      <w:r w:rsidRPr="005004B7">
        <w:t>Contents</w:t>
      </w:r>
    </w:p>
    <w:p w14:paraId="7A8F4E64" w14:textId="77777777" w:rsidR="002A70E5" w:rsidRDefault="002A70E5">
      <w:pPr>
        <w:pStyle w:val="Standard"/>
        <w:spacing w:before="360" w:after="240"/>
      </w:pPr>
    </w:p>
    <w:p w14:paraId="322433A5" w14:textId="77777777" w:rsidR="002A70E5" w:rsidRDefault="00832C07" w:rsidP="005004B7">
      <w:pPr>
        <w:pStyle w:val="Heading1"/>
      </w:pPr>
      <w:r>
        <w:t>Analysis</w:t>
      </w:r>
    </w:p>
    <w:p w14:paraId="7112BB42" w14:textId="77777777" w:rsidR="00D63CF3" w:rsidRPr="005004B7" w:rsidRDefault="00D63CF3" w:rsidP="00D63CF3">
      <w:pPr>
        <w:pStyle w:val="Heading2"/>
        <w:rPr>
          <w:rFonts w:hint="eastAsia"/>
        </w:rPr>
      </w:pPr>
      <w:r w:rsidRPr="005004B7">
        <w:t>Problem Specification</w:t>
      </w:r>
    </w:p>
    <w:p w14:paraId="6CC4BE87" w14:textId="311BB196" w:rsidR="00D63CF3" w:rsidRDefault="00D63CF3" w:rsidP="00D63CF3">
      <w:r>
        <w:t xml:space="preserve">Some friends want to play a 2d platformer / shooter </w:t>
      </w:r>
      <w:r w:rsidR="00DC72E3">
        <w:t xml:space="preserve">game </w:t>
      </w:r>
      <w:r w:rsidR="00635A33">
        <w:t xml:space="preserve">with fluid movement and </w:t>
      </w:r>
      <w:r w:rsidR="00DC72E3">
        <w:t xml:space="preserve">enviroment </w:t>
      </w:r>
      <w:r w:rsidR="00635A33">
        <w:t xml:space="preserve">destruction. It should have a Vs. mode where </w:t>
      </w:r>
      <w:r w:rsidR="00AC27FB">
        <w:t>users</w:t>
      </w:r>
      <w:r w:rsidR="00635A33">
        <w:t xml:space="preserve"> fight against each other in an arena until there is only one </w:t>
      </w:r>
      <w:r w:rsidR="00AC27FB">
        <w:t>player</w:t>
      </w:r>
      <w:r w:rsidR="00635A33">
        <w:t xml:space="preserve"> alive. It should then move on to the next arena. </w:t>
      </w:r>
      <w:r>
        <w:t>It should use local multiplayer and platforms should be destructible</w:t>
      </w:r>
      <w:r w:rsidR="00DC72E3">
        <w:t>.</w:t>
      </w:r>
    </w:p>
    <w:p w14:paraId="1A9C165D" w14:textId="77777777" w:rsidR="00D63CF3" w:rsidRPr="00D63CF3" w:rsidRDefault="00D63CF3" w:rsidP="00D63CF3">
      <w:pPr>
        <w:pStyle w:val="Textbody"/>
      </w:pPr>
    </w:p>
    <w:p w14:paraId="31DE073A" w14:textId="77777777" w:rsidR="002A70E5" w:rsidRDefault="00832C07" w:rsidP="00495650">
      <w:pPr>
        <w:pStyle w:val="Heading2"/>
        <w:rPr>
          <w:rFonts w:hint="eastAsia"/>
        </w:rPr>
      </w:pPr>
      <w:r>
        <w:t>Stakeholders</w:t>
      </w:r>
    </w:p>
    <w:p w14:paraId="4D4DE3C5" w14:textId="14790A74" w:rsidR="00D63CF3" w:rsidRDefault="00D63CF3" w:rsidP="00D63CF3">
      <w:pPr>
        <w:pStyle w:val="Heading3"/>
      </w:pPr>
      <w:r>
        <w:t>Identifying the Target Market Group</w:t>
      </w:r>
    </w:p>
    <w:p w14:paraId="52950ED1" w14:textId="3E9F4F96" w:rsidR="00D63CF3" w:rsidRDefault="00D63CF3" w:rsidP="00D63CF3">
      <w:r>
        <w:t>The game I intend to make will likely contain no gore but will likely contain cartoon violence. For this reason the game will likely get a PEGI 7 rating which is the 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7" w:anchor="statisticContainer" w:history="1">
        <w:r w:rsidR="00E60226" w:rsidRPr="00E60226">
          <w:rPr>
            <w:rStyle w:val="Hyperlink"/>
          </w:rPr>
          <w:t>statista</w:t>
        </w:r>
      </w:hyperlink>
      <w:r w:rsidR="00DC72E3">
        <w:t>])</w:t>
      </w:r>
      <w:r w:rsidR="00E60226">
        <w:t xml:space="preserve">. </w:t>
      </w:r>
    </w:p>
    <w:p w14:paraId="3E6482E2" w14:textId="77777777" w:rsidR="00D63CF3" w:rsidRPr="00D63CF3" w:rsidRDefault="00D63CF3" w:rsidP="00D63CF3"/>
    <w:p w14:paraId="2DC7FE15" w14:textId="77777777" w:rsidR="002A70E5" w:rsidRDefault="00832C07" w:rsidP="00495650">
      <w:pPr>
        <w:pStyle w:val="Heading3"/>
        <w:rPr>
          <w:rFonts w:eastAsia="Times New Roman"/>
        </w:rPr>
      </w:pPr>
      <w:r>
        <w:rPr>
          <w:rFonts w:eastAsia="Times New Roman"/>
        </w:rPr>
        <w:t>The Developer</w:t>
      </w:r>
    </w:p>
    <w:p w14:paraId="6C6B4671" w14:textId="77777777" w:rsidR="002A70E5" w:rsidRDefault="00832C07" w:rsidP="00495650">
      <w:r>
        <w:t>The developer (me) is one of the main stakeholders. They are the one who is writing the program and doing the majority of the testing. Their goal is to make the platformer game.</w:t>
      </w:r>
    </w:p>
    <w:p w14:paraId="111898AB" w14:textId="77777777" w:rsidR="005004B7" w:rsidRDefault="005004B7" w:rsidP="00495650"/>
    <w:p w14:paraId="6A7A3C95" w14:textId="77777777" w:rsidR="002A70E5" w:rsidRDefault="00832C07" w:rsidP="00495650">
      <w:pPr>
        <w:pStyle w:val="Heading3"/>
        <w:rPr>
          <w:rFonts w:eastAsia="Times New Roman"/>
        </w:rPr>
      </w:pPr>
      <w:r>
        <w:rPr>
          <w:rFonts w:eastAsia="Times New Roman"/>
        </w:rPr>
        <w:t>Users</w:t>
      </w:r>
    </w:p>
    <w:p w14:paraId="6E7310BE" w14:textId="4E3926EC" w:rsidR="002A70E5" w:rsidRDefault="00832C07" w:rsidP="00495650">
      <w:r>
        <w:t xml:space="preserve">The main group to benefit from the game are going to be the players. 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 xml:space="preserve">game and minimises the amount of players that give up on the game early on. This is especially </w:t>
      </w:r>
      <w:r w:rsidR="00955E33">
        <w:lastRenderedPageBreak/>
        <w:t>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77777777" w:rsidR="002A70E5" w:rsidRDefault="00832C07" w:rsidP="00495650">
      <w:pPr>
        <w:pStyle w:val="Heading3"/>
        <w:rPr>
          <w:rFonts w:eastAsia="Times New Roman"/>
        </w:rPr>
      </w:pPr>
      <w:r>
        <w:rPr>
          <w:rFonts w:eastAsia="Times New Roman"/>
        </w:rPr>
        <w:t>Accessibility for Different Users</w:t>
      </w:r>
    </w:p>
    <w:p w14:paraId="3C4CA781" w14:textId="4DB8CAAD" w:rsidR="002A70E5" w:rsidRDefault="00832C07"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w:t>
      </w:r>
      <w:r>
        <w:t xml:space="preserve">.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832C07"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4BEC1543" w14:textId="77777777" w:rsidR="002A70E5" w:rsidRDefault="00832C07" w:rsidP="00495650">
      <w:pPr>
        <w:pStyle w:val="Heading2"/>
        <w:rPr>
          <w:rFonts w:hint="eastAsia"/>
        </w:rPr>
      </w:pPr>
      <w:r>
        <w:t>Why is it suited to a computational solutions</w:t>
      </w:r>
    </w:p>
    <w:p w14:paraId="3AF87C1D" w14:textId="630B275C" w:rsidR="002A70E5" w:rsidRDefault="000E68BC" w:rsidP="00495650">
      <w:r>
        <w:t xml:space="preserve">This problem is well suited for a computational solution for multiple reasons. The solution makes use of computer visuals that need to be rendered on a computer. Also the computation to move and control players can only be done using a computer. There is no solution that would work without a computer. </w:t>
      </w:r>
    </w:p>
    <w:p w14:paraId="69BE3707" w14:textId="77777777" w:rsidR="002A70E5" w:rsidRDefault="00832C07" w:rsidP="00495650">
      <w:pPr>
        <w:pStyle w:val="Heading2"/>
        <w:rPr>
          <w:rFonts w:hint="eastAsia"/>
        </w:rPr>
      </w:pPr>
      <w:r>
        <w:t>Computational thinking methods used in my game:</w:t>
      </w:r>
    </w:p>
    <w:p w14:paraId="41520739" w14:textId="77777777" w:rsidR="002A70E5" w:rsidRDefault="00832C07" w:rsidP="00495650">
      <w:pPr>
        <w:pStyle w:val="Heading3"/>
      </w:pPr>
      <w:r>
        <w:t>Decomposition</w:t>
      </w:r>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19458663" w14:textId="2F646443" w:rsidR="00C40B04" w:rsidRDefault="00C40B04" w:rsidP="00C40B04">
      <w:r>
        <w:t xml:space="preserve">Once each of these problems is done a frame is done and the game can move onto the next frame. This repeats until the player closes the game. </w:t>
      </w:r>
    </w:p>
    <w:p w14:paraId="722B68E9" w14:textId="77777777" w:rsidR="002A70E5" w:rsidRDefault="002A70E5">
      <w:pPr>
        <w:pStyle w:val="Standard"/>
      </w:pPr>
    </w:p>
    <w:p w14:paraId="5F7608DB" w14:textId="46F51FB3" w:rsidR="002A70E5" w:rsidRPr="00495650" w:rsidRDefault="00832C07" w:rsidP="00495650">
      <w:pPr>
        <w:pStyle w:val="Heading3"/>
      </w:pPr>
      <w:r>
        <w:t>Abstraction</w:t>
      </w:r>
    </w:p>
    <w:p w14:paraId="4E3E951F" w14:textId="77777777" w:rsidR="002A70E5" w:rsidRDefault="00832C07" w:rsidP="00495650">
      <w:r>
        <w:t>Players/people, guns and bullets are all represented as 2D shapes.</w:t>
      </w:r>
    </w:p>
    <w:p w14:paraId="70AA2EA3" w14:textId="77777777" w:rsidR="00495650" w:rsidRDefault="00495650">
      <w:pPr>
        <w:pStyle w:val="Standard"/>
      </w:pPr>
    </w:p>
    <w:p w14:paraId="60ED144F" w14:textId="0230FC43" w:rsidR="005004B7" w:rsidRPr="005004B7" w:rsidRDefault="00832C07" w:rsidP="005004B7">
      <w:pPr>
        <w:pStyle w:val="Heading2"/>
        <w:rPr>
          <w:rFonts w:hint="eastAsia"/>
        </w:rPr>
      </w:pPr>
      <w:r>
        <w:lastRenderedPageBreak/>
        <w:t>Research and Identification of Solutions to the problem</w:t>
      </w:r>
    </w:p>
    <w:p w14:paraId="57361972" w14:textId="77777777" w:rsidR="002A70E5" w:rsidRDefault="00832C07" w:rsidP="00495650">
      <w:pPr>
        <w:pStyle w:val="Heading3"/>
        <w:rPr>
          <w:rFonts w:eastAsia="Times New Roman"/>
        </w:rPr>
      </w:pPr>
      <w:r>
        <w:rPr>
          <w:rFonts w:eastAsia="Times New Roman"/>
        </w:rPr>
        <w:t>Platforms for designs</w:t>
      </w:r>
    </w:p>
    <w:p w14:paraId="517B0141" w14:textId="056297D3" w:rsidR="002A70E5" w:rsidRDefault="00832C07" w:rsidP="00495650">
      <w:r>
        <w:t xml:space="preserve">I have considered </w:t>
      </w:r>
      <w:r w:rsidR="008A38AD">
        <w:t>3</w:t>
      </w:r>
      <w:r>
        <w:t xml:space="preserve"> options for languages to develop the software:</w:t>
      </w:r>
    </w:p>
    <w:p w14:paraId="76EC0875" w14:textId="77777777" w:rsidR="002A70E5" w:rsidRDefault="00832C07" w:rsidP="00495650">
      <w:pPr>
        <w:pStyle w:val="ListParagraph"/>
        <w:numPr>
          <w:ilvl w:val="0"/>
          <w:numId w:val="14"/>
        </w:numPr>
      </w:pPr>
      <w:r>
        <w:t>C++</w:t>
      </w:r>
    </w:p>
    <w:p w14:paraId="580D5548" w14:textId="77777777" w:rsidR="002A70E5" w:rsidRDefault="00832C07"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832C07" w:rsidP="00495650">
      <w:r>
        <w:t xml:space="preserve">The benefits of C++ are that it is compiled, fast and a standard for game </w:t>
      </w:r>
      <w:r>
        <w:t>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8"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832C07"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832C07" w:rsidP="00495650">
      <w:pPr>
        <w:pStyle w:val="Heading3"/>
        <w:rPr>
          <w:rFonts w:eastAsia="Times New Roman"/>
        </w:rPr>
      </w:pPr>
      <w:r>
        <w:rPr>
          <w:rFonts w:eastAsia="Times New Roman"/>
        </w:rPr>
        <w:t>Looking at other solutions</w:t>
      </w:r>
    </w:p>
    <w:p w14:paraId="5505682F" w14:textId="55CD939B" w:rsidR="002A70E5" w:rsidRDefault="00832C07"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Default="00832C07" w:rsidP="00495650">
      <w:pPr>
        <w:pStyle w:val="Heading3"/>
      </w:pPr>
      <w:r>
        <w:t>Stick fight:</w:t>
      </w:r>
    </w:p>
    <w:p w14:paraId="3AFDCD8E" w14:textId="7D5DA788" w:rsidR="002A70E5" w:rsidRDefault="00494D6E" w:rsidP="00495650">
      <w:r>
        <w:t>Positives</w:t>
      </w:r>
      <w:r w:rsidR="00832C07">
        <w:t>:</w:t>
      </w:r>
    </w:p>
    <w:p w14:paraId="764CC078" w14:textId="77777777" w:rsidR="00495650" w:rsidRDefault="00832C07" w:rsidP="00495650">
      <w:pPr>
        <w:pStyle w:val="ListParagraph"/>
        <w:numPr>
          <w:ilvl w:val="0"/>
          <w:numId w:val="12"/>
        </w:numPr>
      </w:pPr>
      <w:r>
        <w:t>Fast paced</w:t>
      </w:r>
    </w:p>
    <w:p w14:paraId="48834002" w14:textId="77777777" w:rsidR="00495650" w:rsidRDefault="00832C07"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01E62D4" w:rsidR="002A70E5" w:rsidRDefault="00494D6E" w:rsidP="00495650">
      <w:r>
        <w:t>Negatives</w:t>
      </w:r>
      <w:r w:rsidR="00832C07">
        <w:t>:</w:t>
      </w:r>
    </w:p>
    <w:p w14:paraId="35283429" w14:textId="77777777" w:rsidR="00495650" w:rsidRDefault="00832C07" w:rsidP="00495650">
      <w:pPr>
        <w:pStyle w:val="ListParagraph"/>
        <w:numPr>
          <w:ilvl w:val="0"/>
          <w:numId w:val="13"/>
        </w:numPr>
      </w:pPr>
      <w:r>
        <w:t>Not open source so users do not know what the application is doing with their data.</w:t>
      </w:r>
    </w:p>
    <w:p w14:paraId="13A7D5F4" w14:textId="77777777" w:rsidR="00495650" w:rsidRDefault="00832C07" w:rsidP="00495650">
      <w:pPr>
        <w:pStyle w:val="ListParagraph"/>
        <w:numPr>
          <w:ilvl w:val="0"/>
          <w:numId w:val="13"/>
        </w:numPr>
      </w:pPr>
      <w:r>
        <w:t xml:space="preserve">Costs </w:t>
      </w:r>
      <w:r>
        <w:t>money which can act as a barrier to entry as some users cannot play the game as they cannot afford the game.</w:t>
      </w:r>
    </w:p>
    <w:p w14:paraId="69B5B8D6" w14:textId="6CDDCA53" w:rsidR="002A70E5" w:rsidRDefault="00832C07"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Default="00832C07" w:rsidP="00495650">
      <w:pPr>
        <w:pStyle w:val="Heading3"/>
      </w:pPr>
      <w:r>
        <w:t>Frog Smashers:</w:t>
      </w:r>
    </w:p>
    <w:p w14:paraId="176847D6" w14:textId="79A5141F" w:rsidR="002A70E5" w:rsidRDefault="00494D6E" w:rsidP="00E02441">
      <w:r>
        <w:t>Positives</w:t>
      </w:r>
      <w:r w:rsidR="00832C07">
        <w:t>:</w:t>
      </w:r>
    </w:p>
    <w:p w14:paraId="1698AD38" w14:textId="77777777" w:rsidR="002A70E5" w:rsidRDefault="00832C07" w:rsidP="00495650">
      <w:pPr>
        <w:pStyle w:val="ListParagraph"/>
        <w:numPr>
          <w:ilvl w:val="0"/>
          <w:numId w:val="10"/>
        </w:numPr>
      </w:pPr>
      <w:r>
        <w:t>Fast paced</w:t>
      </w:r>
    </w:p>
    <w:p w14:paraId="7A39F3F7" w14:textId="77777777" w:rsidR="002A70E5" w:rsidRDefault="00832C07" w:rsidP="00495650">
      <w:pPr>
        <w:pStyle w:val="ListParagraph"/>
        <w:numPr>
          <w:ilvl w:val="0"/>
          <w:numId w:val="10"/>
        </w:numPr>
      </w:pPr>
      <w:r>
        <w:t>Simple</w:t>
      </w:r>
    </w:p>
    <w:p w14:paraId="1C513488" w14:textId="77777777" w:rsidR="002A70E5" w:rsidRDefault="00832C07" w:rsidP="00495650">
      <w:pPr>
        <w:pStyle w:val="ListParagraph"/>
        <w:numPr>
          <w:ilvl w:val="0"/>
          <w:numId w:val="10"/>
        </w:numPr>
      </w:pPr>
      <w:r>
        <w:t>Open source</w:t>
      </w:r>
    </w:p>
    <w:p w14:paraId="72590B29" w14:textId="2B712EB6" w:rsidR="002A70E5" w:rsidRDefault="00494D6E" w:rsidP="00E02441">
      <w:r>
        <w:t>Negatives</w:t>
      </w:r>
      <w:r w:rsidR="00832C07">
        <w:t>:</w:t>
      </w:r>
    </w:p>
    <w:p w14:paraId="5D0E2837" w14:textId="77777777" w:rsidR="002A70E5" w:rsidRDefault="00832C07"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832C07" w:rsidP="00495650">
      <w:pPr>
        <w:pStyle w:val="ListParagraph"/>
        <w:numPr>
          <w:ilvl w:val="0"/>
          <w:numId w:val="11"/>
        </w:numPr>
      </w:pPr>
      <w:r>
        <w:t>Very simple game mechanics which can do have variety in the ways they can be used but can get monotonous / boring.</w:t>
      </w:r>
    </w:p>
    <w:p w14:paraId="7362D93A" w14:textId="77777777" w:rsidR="002A70E5" w:rsidRDefault="00832C07" w:rsidP="00495650">
      <w:pPr>
        <w:pStyle w:val="ListParagraph"/>
        <w:numPr>
          <w:ilvl w:val="0"/>
          <w:numId w:val="11"/>
        </w:numPr>
      </w:pPr>
      <w:r>
        <w:t>Uses unity which is first helps with lots of the programming would not show my skills in programming.</w:t>
      </w:r>
    </w:p>
    <w:p w14:paraId="02D4F798" w14:textId="77777777" w:rsidR="00630EB7" w:rsidRDefault="00630EB7" w:rsidP="00630EB7"/>
    <w:p w14:paraId="4F6A8BFE" w14:textId="6F9AABED" w:rsidR="00630EB7" w:rsidRDefault="00630EB7" w:rsidP="00630EB7">
      <w:pPr>
        <w:pStyle w:val="Heading3"/>
      </w:pPr>
      <w:r>
        <w:t>Brawhalla</w:t>
      </w:r>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lastRenderedPageBreak/>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6256628E" w:rsidR="00FB6E60" w:rsidRDefault="00FB6E60" w:rsidP="00630EB7">
      <w:pPr>
        <w:pStyle w:val="ListParagraph"/>
        <w:numPr>
          <w:ilvl w:val="0"/>
          <w:numId w:val="17"/>
        </w:numPr>
      </w:pPr>
      <w:r>
        <w:t xml:space="preserve">The controls and mechanics of the game are hard to learn. There is large amounts of information on the games mechanics on the wiki but it is not obvious where to find this in game. </w:t>
      </w:r>
    </w:p>
    <w:p w14:paraId="32348707" w14:textId="77777777" w:rsidR="002A70E5" w:rsidRDefault="002A70E5" w:rsidP="00E02441"/>
    <w:p w14:paraId="242CD2D0" w14:textId="77777777" w:rsidR="002A70E5" w:rsidRDefault="00832C07" w:rsidP="00E02441">
      <w:r>
        <w:rPr>
          <w:rFonts w:eastAsia="Times New Roman" w:cs="Times New Roman"/>
          <w:color w:val="auto"/>
        </w:rPr>
        <w:t xml:space="preserve">One feature in Stick Fight that I liked was the </w:t>
      </w:r>
      <w:hyperlink r:id="rId9"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832C07"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832C07" w:rsidP="00E02441">
      <w:r>
        <w:rPr>
          <w:rFonts w:eastAsia="Times New Roman" w:cs="Times New Roman"/>
          <w:color w:val="auto"/>
        </w:rPr>
        <w:t xml:space="preserve">Also the characters in stick fight are </w:t>
      </w:r>
      <w:hyperlink r:id="rId10"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832C07" w:rsidP="00E02441">
      <w:r>
        <w:t xml:space="preserve">I liked the </w:t>
      </w:r>
      <w:hyperlink r:id="rId11" w:history="1">
        <w:r w:rsidRPr="00495650">
          <w:rPr>
            <w:rStyle w:val="Hyperlink"/>
          </w:rPr>
          <w:t>fast paced mechanics</w:t>
        </w:r>
      </w:hyperlink>
      <w:r>
        <w:t xml:space="preserve"> in frog smashers and thought that the power up system that is in the game would be good for mine too (</w:t>
      </w:r>
      <w:r>
        <w:t xml:space="preserve">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832C07" w:rsidP="00E02441">
      <w:r>
        <w:lastRenderedPageBreak/>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0BA31196"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2"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make the direction the bullet is going clear.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77777777" w:rsidR="002A70E5" w:rsidRDefault="00832C07" w:rsidP="00495650">
      <w:pPr>
        <w:pStyle w:val="Heading3"/>
        <w:rPr>
          <w:rFonts w:eastAsia="Times New Roman"/>
        </w:rPr>
      </w:pPr>
      <w:r>
        <w:rPr>
          <w:rFonts w:eastAsia="Times New Roman"/>
        </w:rPr>
        <w:t>Form Results</w:t>
      </w:r>
    </w:p>
    <w:p w14:paraId="124F157D" w14:textId="6B6D47B7" w:rsidR="002A70E5" w:rsidRDefault="00832C07" w:rsidP="00E02441">
      <w:r>
        <w:t xml:space="preserve">I sent out a form </w:t>
      </w:r>
      <w:r>
        <w:t>using google forms to the target ordinance (gamers in my computer science class)</w:t>
      </w:r>
      <w:r w:rsidR="00945CAE">
        <w:t xml:space="preserve"> to gather data on gameplay aspects. The people in my sample are all experienced with games</w:t>
      </w:r>
      <w:r>
        <w:t>. Here are the results:</w:t>
      </w:r>
      <w:r w:rsidR="00217F5C" w:rsidRPr="00217F5C">
        <w:rPr>
          <w:noProof/>
        </w:rPr>
        <w:t xml:space="preserve"> </w:t>
      </w:r>
      <w:r w:rsidR="00422001">
        <w:rPr>
          <w:noProof/>
        </w:rPr>
      </w:r>
      <w:r w:rsidR="00422001">
        <w:rPr>
          <w:noProof/>
        </w:rPr>
        <w:object w:dxaOrig="8310" w:dyaOrig="3420" w14:anchorId="1E9E0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alt="" style="width:416pt;height:171.45pt;visibility:visible;mso-wrap-style:square;mso-width-percent:0;mso-height-percent:0;mso-width-percent:0;mso-height-percent:0" o:ole="">
            <v:imagedata r:id="rId13" o:title=""/>
          </v:shape>
          <o:OLEObject Type="Embed" ProgID="Unknown" ShapeID="_x0000_i1112" DrawAspect="Content" ObjectID="_1770302047" r:id="rId14"/>
        </w:object>
      </w:r>
    </w:p>
    <w:p w14:paraId="5F673619" w14:textId="77777777" w:rsidR="00217F5C" w:rsidRDefault="00832C07"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lastRenderedPageBreak/>
        <w:t xml:space="preserve"> </w:t>
      </w:r>
      <w:r w:rsidR="00422001">
        <w:rPr>
          <w:noProof/>
        </w:rPr>
      </w:r>
      <w:r w:rsidR="00422001">
        <w:rPr>
          <w:noProof/>
        </w:rPr>
        <w:object w:dxaOrig="8310" w:dyaOrig="3420" w14:anchorId="0AB3EAE1">
          <v:shape id="_x0000_i1111" type="#_x0000_t75" alt="" style="width:416pt;height:171.45pt;visibility:visible;mso-wrap-style:square;mso-width-percent:0;mso-height-percent:0;mso-width-percent:0;mso-height-percent:0" o:ole="">
            <v:imagedata r:id="rId15" o:title=""/>
          </v:shape>
          <o:OLEObject Type="Embed" ProgID="Unknown" ShapeID="_x0000_i1111" DrawAspect="Content" ObjectID="_1770302048" r:id="rId16"/>
        </w:object>
      </w:r>
    </w:p>
    <w:p w14:paraId="118B5AD7" w14:textId="60864887" w:rsidR="002A70E5" w:rsidRDefault="00832C07" w:rsidP="00E02441">
      <w:r>
        <w:rPr>
          <w:rFonts w:eastAsia="Times New Roman" w:cs="Times New Roman"/>
          <w:color w:val="auto"/>
        </w:rPr>
        <w:t>2</w:t>
      </w:r>
      <w:r>
        <w:rPr>
          <w:rFonts w:eastAsia="Times New Roman" w:cs="Times New Roman"/>
          <w:color w:val="auto"/>
        </w:rPr>
        <w:t>.</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game)</w:t>
      </w:r>
      <w:r>
        <w:rPr>
          <w:rFonts w:eastAsia="Times New Roman" w:cs="Times New Roman"/>
          <w:color w:val="auto"/>
        </w:rPr>
        <w:t>. The game can be run using Wine and Lutris or using proton.</w:t>
      </w:r>
      <w:r w:rsidR="007A6368" w:rsidRPr="007A6368">
        <w:rPr>
          <w:noProof/>
        </w:rPr>
        <w:t xml:space="preserve"> </w:t>
      </w:r>
      <w:r w:rsidR="00422001">
        <w:rPr>
          <w:noProof/>
        </w:rPr>
      </w:r>
      <w:r w:rsidR="00422001">
        <w:rPr>
          <w:noProof/>
        </w:rPr>
        <w:object w:dxaOrig="8310" w:dyaOrig="3165" w14:anchorId="28FCC5E9">
          <v:shape id="_x0000_i1110" type="#_x0000_t75" alt="" style="width:416pt;height:156.55pt;visibility:visible;mso-wrap-style:square;mso-width-percent:0;mso-height-percent:0;mso-width-percent:0;mso-height-percent:0" o:ole="">
            <v:imagedata r:id="rId17" o:title=""/>
          </v:shape>
          <o:OLEObject Type="Embed" ProgID="Unknown" ShapeID="_x0000_i1110" DrawAspect="Content" ObjectID="_1770302049" r:id="rId18"/>
        </w:object>
      </w:r>
    </w:p>
    <w:p w14:paraId="2A28B1F7" w14:textId="77777777" w:rsidR="002A70E5" w:rsidRDefault="002A70E5" w:rsidP="00E02441"/>
    <w:p w14:paraId="120ACA20" w14:textId="48685782" w:rsidR="002A70E5" w:rsidRDefault="00832C07"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422001" w:rsidP="00E02441">
      <w:pPr>
        <w:rPr>
          <w:rFonts w:eastAsia="Times New Roman" w:cs="Times New Roman"/>
          <w:color w:val="auto"/>
        </w:rPr>
      </w:pPr>
      <w:r>
        <w:rPr>
          <w:noProof/>
        </w:rPr>
      </w:r>
      <w:r w:rsidR="00422001">
        <w:rPr>
          <w:noProof/>
        </w:rPr>
        <w:object w:dxaOrig="8310" w:dyaOrig="2685" w14:anchorId="525025B0">
          <v:shape id="_x0000_i1109" type="#_x0000_t75" alt="" style="width:416pt;height:133.7pt;visibility:visible;mso-wrap-style:square;mso-width-percent:0;mso-height-percent:0;mso-width-percent:0;mso-height-percent:0" o:ole="">
            <v:imagedata r:id="rId19" o:title=""/>
          </v:shape>
          <o:OLEObject Type="Embed" ProgID="Unknown" ShapeID="_x0000_i1109" DrawAspect="Content" ObjectID="_1770302050" r:id="rId20"/>
        </w:object>
      </w:r>
    </w:p>
    <w:p w14:paraId="42F8EEBD" w14:textId="5749D18C" w:rsidR="002A70E5" w:rsidRPr="00775D8D" w:rsidRDefault="00832C07" w:rsidP="00E02441">
      <w:pPr>
        <w:rPr>
          <w:noProof/>
        </w:rPr>
      </w:pPr>
      <w:r>
        <w:rPr>
          <w:rFonts w:eastAsia="Times New Roman" w:cs="Times New Roman"/>
          <w:color w:val="auto"/>
        </w:rPr>
        <w:t xml:space="preserve">4. </w:t>
      </w:r>
      <w:r>
        <w:rPr>
          <w:rFonts w:eastAsia="Times New Roman" w:cs="Times New Roman"/>
          <w:color w:val="auto"/>
        </w:rPr>
        <w:t xml:space="preserve">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422001">
        <w:rPr>
          <w:noProof/>
        </w:rPr>
      </w:r>
      <w:r w:rsidR="00422001">
        <w:rPr>
          <w:noProof/>
        </w:rPr>
        <w:object w:dxaOrig="8163" w:dyaOrig="3404" w14:anchorId="20C414A3">
          <v:shape id="_x0000_i1108" type="#_x0000_t75" alt="" style="width:409.15pt;height:170.3pt;visibility:visible;mso-wrap-style:square;mso-width-percent:0;mso-height-percent:0;mso-width-percent:0;mso-height-percent:0" o:ole="">
            <v:imagedata r:id="rId21" o:title=""/>
          </v:shape>
          <o:OLEObject Type="Embed" ProgID="Unknown" ShapeID="_x0000_i1108" DrawAspect="Content" ObjectID="_1770302051" r:id="rId22"/>
        </w:object>
      </w:r>
    </w:p>
    <w:p w14:paraId="01BC9CE7" w14:textId="77777777" w:rsidR="00D63CF3" w:rsidRDefault="00D63CF3" w:rsidP="00E02441"/>
    <w:p w14:paraId="03E2C464" w14:textId="2C773434" w:rsidR="002A70E5" w:rsidRDefault="00832C07" w:rsidP="00E02441">
      <w:r>
        <w:rPr>
          <w:rFonts w:eastAsia="Times New Roman" w:cs="Times New Roman"/>
          <w:color w:val="auto"/>
        </w:rPr>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422001" w:rsidP="00E02441">
      <w:r>
        <w:rPr>
          <w:noProof/>
        </w:rPr>
      </w:r>
      <w:r w:rsidR="00422001">
        <w:rPr>
          <w:noProof/>
        </w:rPr>
        <w:object w:dxaOrig="8190" w:dyaOrig="4470" w14:anchorId="7854A5FA">
          <v:shape id="_x0000_i1107" type="#_x0000_t75" alt="" style="width:410.3pt;height:224pt;visibility:visible;mso-wrap-style:square;mso-width-percent:0;mso-height-percent:0;mso-width-percent:0;mso-height-percent:0" o:ole="">
            <v:imagedata r:id="rId23" o:title=""/>
          </v:shape>
          <o:OLEObject Type="Embed" ProgID="Unknown" ShapeID="_x0000_i1107" DrawAspect="Content" ObjectID="_1770302052" r:id="rId24"/>
        </w:object>
      </w:r>
    </w:p>
    <w:p w14:paraId="3573030C" w14:textId="2D0B797F" w:rsidR="002A70E5" w:rsidRDefault="00832C07"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422001">
        <w:rPr>
          <w:noProof/>
        </w:rPr>
      </w:r>
      <w:r w:rsidR="00422001">
        <w:rPr>
          <w:noProof/>
        </w:rPr>
        <w:object w:dxaOrig="8310" w:dyaOrig="3660" w14:anchorId="16AB04C8">
          <v:shape id="_x0000_i1106" type="#_x0000_t75" alt="" style="width:416pt;height:182.85pt;visibility:visible;mso-wrap-style:square;mso-width-percent:0;mso-height-percent:0;mso-width-percent:0;mso-height-percent:0" o:ole="">
            <v:imagedata r:id="rId25" o:title=""/>
          </v:shape>
          <o:OLEObject Type="Embed" ProgID="Unknown" ShapeID="_x0000_i1106" DrawAspect="Content" ObjectID="_1770302053" r:id="rId26"/>
        </w:object>
      </w:r>
    </w:p>
    <w:p w14:paraId="1848BFE6" w14:textId="77777777" w:rsidR="002A70E5" w:rsidRDefault="002A70E5" w:rsidP="00E02441"/>
    <w:p w14:paraId="4493A4FB" w14:textId="21579CDF" w:rsidR="002A70E5" w:rsidRDefault="00832C07"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422001">
        <w:rPr>
          <w:noProof/>
        </w:rPr>
      </w:r>
      <w:r w:rsidR="00422001">
        <w:rPr>
          <w:noProof/>
        </w:rPr>
        <w:object w:dxaOrig="8310" w:dyaOrig="3645" w14:anchorId="4128F42E">
          <v:shape id="_x0000_i1105" type="#_x0000_t75" alt="" style="width:416pt;height:181.7pt;visibility:visible;mso-wrap-style:square;mso-width-percent:0;mso-height-percent:0;mso-width-percent:0;mso-height-percent:0" o:ole="">
            <v:imagedata r:id="rId27" o:title=""/>
          </v:shape>
          <o:OLEObject Type="Embed" ProgID="Unknown" ShapeID="_x0000_i1105" DrawAspect="Content" ObjectID="_1770302054" r:id="rId28"/>
        </w:object>
      </w:r>
    </w:p>
    <w:p w14:paraId="6F2D0CE5" w14:textId="77777777" w:rsidR="002A70E5" w:rsidRDefault="002A70E5" w:rsidP="00E02441"/>
    <w:p w14:paraId="6313D7A8" w14:textId="7DAA7076" w:rsidR="002A70E5" w:rsidRDefault="00832C07" w:rsidP="00E02441">
      <w:r>
        <w:rPr>
          <w:rFonts w:eastAsia="Times New Roman" w:cs="Times New Roman"/>
          <w:color w:val="auto"/>
        </w:rPr>
        <w:lastRenderedPageBreak/>
        <w:t xml:space="preserve">8. </w:t>
      </w:r>
      <w:r>
        <w:t xml:space="preserve">The results showed that my users </w:t>
      </w:r>
      <w:r>
        <w:t>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422001" w:rsidP="00E02441">
      <w:r>
        <w:rPr>
          <w:noProof/>
        </w:rPr>
      </w:r>
      <w:r w:rsidR="00422001">
        <w:rPr>
          <w:noProof/>
        </w:rPr>
        <w:object w:dxaOrig="8310" w:dyaOrig="3555" w14:anchorId="7C398FE1">
          <v:shape id="_x0000_i1104" type="#_x0000_t75" alt="" style="width:416pt;height:214.85pt;visibility:visible;mso-wrap-style:square;mso-width-percent:0;mso-height-percent:0;mso-width-percent:0;mso-height-percent:0" o:ole="">
            <v:imagedata r:id="rId29" o:title=""/>
          </v:shape>
          <o:OLEObject Type="Embed" ProgID="Unknown" ShapeID="_x0000_i1104" DrawAspect="Content" ObjectID="_1770302055" r:id="rId30"/>
        </w:object>
      </w:r>
    </w:p>
    <w:p w14:paraId="532D82E8" w14:textId="26D8901E" w:rsidR="002A70E5" w:rsidRDefault="00832C07"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422001">
        <w:rPr>
          <w:noProof/>
        </w:rPr>
      </w:r>
      <w:r w:rsidR="00422001">
        <w:rPr>
          <w:noProof/>
        </w:rPr>
        <w:object w:dxaOrig="8310" w:dyaOrig="3345" w14:anchorId="0408BB47">
          <v:shape id="_x0000_i1103" type="#_x0000_t75" alt="" style="width:416pt;height:168pt;visibility:visible;mso-wrap-style:square;mso-width-percent:0;mso-height-percent:0;mso-width-percent:0;mso-height-percent:0" o:ole="">
            <v:imagedata r:id="rId31" o:title=""/>
          </v:shape>
          <o:OLEObject Type="Embed" ProgID="Unknown" ShapeID="_x0000_i1103" DrawAspect="Content" ObjectID="_1770302056" r:id="rId32"/>
        </w:object>
      </w:r>
    </w:p>
    <w:p w14:paraId="1403DB1F" w14:textId="69649228" w:rsidR="002A70E5" w:rsidRDefault="002A70E5" w:rsidP="00E02441"/>
    <w:p w14:paraId="72F9E9C2" w14:textId="77777777" w:rsidR="002A70E5" w:rsidRDefault="002A70E5" w:rsidP="00E02441"/>
    <w:p w14:paraId="54923464" w14:textId="7677F899" w:rsidR="002A70E5" w:rsidRDefault="00832C07" w:rsidP="00E02441">
      <w:r>
        <w:rPr>
          <w:rFonts w:eastAsia="Times New Roman" w:cs="Times New Roman"/>
          <w:color w:val="auto"/>
        </w:rPr>
        <w:t>10.</w:t>
      </w:r>
      <w:r w:rsidR="00865C0F">
        <w:t xml:space="preserve"> </w:t>
      </w:r>
      <w:r>
        <w:t xml:space="preserve">Controller and keyboard were </w:t>
      </w:r>
      <w:r>
        <w:t>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422001" w:rsidP="00E02441">
      <w:r>
        <w:rPr>
          <w:noProof/>
        </w:rPr>
      </w:r>
      <w:r w:rsidR="00422001">
        <w:rPr>
          <w:noProof/>
        </w:rPr>
        <w:object w:dxaOrig="8310" w:dyaOrig="3435" w14:anchorId="03E5FE4D">
          <v:shape id="_x0000_i1102" type="#_x0000_t75" alt="" style="width:416pt;height:171.45pt;visibility:visible;mso-wrap-style:square;mso-width-percent:0;mso-height-percent:0;mso-width-percent:0;mso-height-percent:0" o:ole="">
            <v:imagedata r:id="rId33" o:title=""/>
          </v:shape>
          <o:OLEObject Type="Embed" ProgID="Unknown" ShapeID="_x0000_i1102" DrawAspect="Content" ObjectID="_1770302057" r:id="rId34"/>
        </w:object>
      </w:r>
    </w:p>
    <w:p w14:paraId="68B8138B" w14:textId="5D89D30D" w:rsidR="002A70E5" w:rsidRDefault="00832C07"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832C07" w:rsidP="00E02441">
      <w:pPr>
        <w:pStyle w:val="Heading3"/>
        <w:rPr>
          <w:rFonts w:eastAsia="Times New Roman"/>
        </w:rPr>
      </w:pPr>
      <w:r>
        <w:rPr>
          <w:rFonts w:eastAsia="Times New Roman"/>
        </w:rPr>
        <w:t>Conclusions</w:t>
      </w:r>
    </w:p>
    <w:p w14:paraId="61B939F7" w14:textId="440E89A6" w:rsidR="002A70E5" w:rsidRDefault="00832C07"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19F191BF" w14:textId="77777777" w:rsidR="002A70E5" w:rsidRDefault="002A70E5">
      <w:pPr>
        <w:pStyle w:val="Standard"/>
      </w:pPr>
    </w:p>
    <w:p w14:paraId="63711E22" w14:textId="77777777" w:rsidR="002A70E5" w:rsidRDefault="00832C07" w:rsidP="00E02441">
      <w:pPr>
        <w:pStyle w:val="Heading2"/>
        <w:rPr>
          <w:rFonts w:hint="eastAsia"/>
        </w:rPr>
      </w:pPr>
      <w:r>
        <w:t>Limitations</w:t>
      </w:r>
    </w:p>
    <w:p w14:paraId="059DDEB7" w14:textId="77777777" w:rsidR="002A70E5" w:rsidRDefault="00832C07" w:rsidP="00E02441">
      <w:r>
        <w:t>One limitation is that I will not be programming all of the system myself as some parts such as displaying to a screen will be handled by the Pygame-ce library. This will make the development quicker and allow me to achieve my objectives. Another limitation is that I will need to complete the project in a short time frame.</w:t>
      </w:r>
    </w:p>
    <w:p w14:paraId="1475B639" w14:textId="77777777" w:rsidR="002A70E5" w:rsidRDefault="00832C07" w:rsidP="00E02441">
      <w:pPr>
        <w:pStyle w:val="Heading2"/>
        <w:rPr>
          <w:rFonts w:hint="eastAsia"/>
        </w:rPr>
      </w:pPr>
      <w:r>
        <w:t>Objectives</w:t>
      </w:r>
    </w:p>
    <w:p w14:paraId="02DC74D7" w14:textId="77777777" w:rsidR="002A70E5" w:rsidRDefault="00832C07" w:rsidP="00E02441">
      <w:pPr>
        <w:pStyle w:val="ListParagraph"/>
        <w:numPr>
          <w:ilvl w:val="0"/>
          <w:numId w:val="9"/>
        </w:numPr>
      </w:pPr>
      <w:r>
        <w:t>Projectiles/bullets are destroyed when they hit a tile</w:t>
      </w:r>
    </w:p>
    <w:p w14:paraId="5E7AFE32" w14:textId="77777777" w:rsidR="002A70E5" w:rsidRDefault="00832C07" w:rsidP="00E02441">
      <w:pPr>
        <w:pStyle w:val="ListParagraph"/>
        <w:numPr>
          <w:ilvl w:val="0"/>
          <w:numId w:val="9"/>
        </w:numPr>
      </w:pPr>
      <w:r>
        <w:t>Tiles/Platforms can be destroyed by some projectiles</w:t>
      </w:r>
    </w:p>
    <w:p w14:paraId="2F76B6CF" w14:textId="77777777" w:rsidR="002A70E5" w:rsidRDefault="00832C07" w:rsidP="00E02441">
      <w:pPr>
        <w:pStyle w:val="ListParagraph"/>
        <w:numPr>
          <w:ilvl w:val="0"/>
          <w:numId w:val="9"/>
        </w:numPr>
      </w:pPr>
      <w:r>
        <w:t>After enough damage tiles are destroyed</w:t>
      </w:r>
    </w:p>
    <w:p w14:paraId="784FEA3A" w14:textId="77777777" w:rsidR="002A70E5" w:rsidRDefault="00832C07" w:rsidP="00E02441">
      <w:pPr>
        <w:pStyle w:val="ListParagraph"/>
        <w:numPr>
          <w:ilvl w:val="0"/>
          <w:numId w:val="9"/>
        </w:numPr>
      </w:pPr>
      <w:r>
        <w:t>Tiles turn into a falling tile that is affected by gravity</w:t>
      </w:r>
    </w:p>
    <w:p w14:paraId="2CD9BAC4" w14:textId="77777777" w:rsidR="002A70E5" w:rsidRDefault="00832C07" w:rsidP="00E02441">
      <w:pPr>
        <w:pStyle w:val="ListParagraph"/>
        <w:numPr>
          <w:ilvl w:val="0"/>
          <w:numId w:val="9"/>
        </w:numPr>
      </w:pPr>
      <w:r>
        <w:t>Tiles break into 4 rectangles that are affected by gravity</w:t>
      </w:r>
    </w:p>
    <w:p w14:paraId="37DEC93F" w14:textId="77777777" w:rsidR="002A70E5" w:rsidRDefault="00832C07" w:rsidP="00E02441">
      <w:pPr>
        <w:pStyle w:val="ListParagraph"/>
        <w:numPr>
          <w:ilvl w:val="0"/>
          <w:numId w:val="9"/>
        </w:numPr>
      </w:pPr>
      <w:r>
        <w:t>Tiles break into a few random shaped pieces that are algorithmically generated</w:t>
      </w:r>
    </w:p>
    <w:p w14:paraId="78DB39C5" w14:textId="77777777" w:rsidR="002A70E5" w:rsidRDefault="00832C07" w:rsidP="00E02441">
      <w:pPr>
        <w:pStyle w:val="ListParagraph"/>
        <w:numPr>
          <w:ilvl w:val="0"/>
          <w:numId w:val="9"/>
        </w:numPr>
      </w:pPr>
      <w:r>
        <w:t>Players are able to walk and interact on the fragments of tiles</w:t>
      </w:r>
    </w:p>
    <w:p w14:paraId="0D442A23" w14:textId="77777777" w:rsidR="002A70E5" w:rsidRDefault="00832C07" w:rsidP="00E02441">
      <w:pPr>
        <w:pStyle w:val="ListParagraph"/>
        <w:numPr>
          <w:ilvl w:val="0"/>
          <w:numId w:val="9"/>
        </w:numPr>
      </w:pPr>
      <w:r>
        <w:t>The game should run with FPS over 60 for smooth game play</w:t>
      </w:r>
    </w:p>
    <w:p w14:paraId="0B114607" w14:textId="77777777" w:rsidR="002A70E5" w:rsidRDefault="00832C07" w:rsidP="00E02441">
      <w:pPr>
        <w:pStyle w:val="ListParagraph"/>
        <w:numPr>
          <w:ilvl w:val="0"/>
          <w:numId w:val="9"/>
        </w:numPr>
      </w:pPr>
      <w:r>
        <w:t>NPC enemies which can path find to the player</w:t>
      </w:r>
    </w:p>
    <w:p w14:paraId="30B82EB2" w14:textId="77777777" w:rsidR="002A70E5" w:rsidRDefault="00832C07" w:rsidP="00E02441">
      <w:pPr>
        <w:pStyle w:val="ListParagraph"/>
        <w:numPr>
          <w:ilvl w:val="0"/>
          <w:numId w:val="9"/>
        </w:numPr>
      </w:pPr>
      <w:r>
        <w:lastRenderedPageBreak/>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832C07" w:rsidP="00E02441">
      <w:pPr>
        <w:pStyle w:val="ListParagraph"/>
        <w:numPr>
          <w:ilvl w:val="0"/>
          <w:numId w:val="9"/>
        </w:numPr>
      </w:pPr>
      <w:r>
        <w:t>The players have animation that changes depending on the speed the player is moving</w:t>
      </w:r>
    </w:p>
    <w:p w14:paraId="7587DB85" w14:textId="77777777" w:rsidR="002A70E5" w:rsidRDefault="00832C07" w:rsidP="00E02441">
      <w:pPr>
        <w:pStyle w:val="ListParagraph"/>
        <w:numPr>
          <w:ilvl w:val="0"/>
          <w:numId w:val="9"/>
        </w:numPr>
      </w:pPr>
      <w:r>
        <w:t>After each round players are respawned in the next level and another round starts</w:t>
      </w:r>
    </w:p>
    <w:p w14:paraId="3DB2BFB2" w14:textId="77777777" w:rsidR="00E02441" w:rsidRDefault="00832C07" w:rsidP="00E02441">
      <w:pPr>
        <w:pStyle w:val="ListParagraph"/>
        <w:numPr>
          <w:ilvl w:val="0"/>
          <w:numId w:val="9"/>
        </w:numPr>
      </w:pPr>
      <w:r>
        <w:t>weapons spawn in different places throughout the level</w:t>
      </w:r>
    </w:p>
    <w:p w14:paraId="51A895CA" w14:textId="05C6FBB3" w:rsidR="002A70E5" w:rsidRDefault="00832C07" w:rsidP="00E02441">
      <w:pPr>
        <w:pStyle w:val="ListParagraph"/>
        <w:numPr>
          <w:ilvl w:val="0"/>
          <w:numId w:val="9"/>
        </w:numPr>
      </w:pPr>
      <w:r>
        <w:t>players can pick up weapons</w:t>
      </w:r>
    </w:p>
    <w:p w14:paraId="4B875833" w14:textId="77777777" w:rsidR="002A70E5" w:rsidRDefault="00832C07" w:rsidP="00E02441">
      <w:pPr>
        <w:pStyle w:val="ListParagraph"/>
        <w:numPr>
          <w:ilvl w:val="0"/>
          <w:numId w:val="7"/>
        </w:numPr>
      </w:pPr>
      <w:r>
        <w:t>players can use weapons</w:t>
      </w:r>
    </w:p>
    <w:p w14:paraId="224F72FF" w14:textId="77777777" w:rsidR="002A70E5" w:rsidRDefault="00832C07" w:rsidP="00E02441">
      <w:pPr>
        <w:pStyle w:val="ListParagraph"/>
        <w:numPr>
          <w:ilvl w:val="0"/>
          <w:numId w:val="7"/>
        </w:numPr>
      </w:pPr>
      <w:r>
        <w:t>bullets are emitted from weapons</w:t>
      </w:r>
    </w:p>
    <w:p w14:paraId="5CFB6BA3" w14:textId="77777777" w:rsidR="002A70E5" w:rsidRDefault="00832C07" w:rsidP="00E02441">
      <w:pPr>
        <w:pStyle w:val="ListParagraph"/>
        <w:numPr>
          <w:ilvl w:val="0"/>
          <w:numId w:val="7"/>
        </w:numPr>
      </w:pPr>
      <w:r>
        <w:t>bullets can cause damage to a player</w:t>
      </w:r>
    </w:p>
    <w:p w14:paraId="345D459A" w14:textId="77777777" w:rsidR="002A70E5" w:rsidRDefault="00832C07" w:rsidP="00E02441">
      <w:pPr>
        <w:pStyle w:val="ListParagraph"/>
        <w:numPr>
          <w:ilvl w:val="0"/>
          <w:numId w:val="7"/>
        </w:numPr>
      </w:pPr>
      <w:r>
        <w:t>If enough damage is dealt the player will be killed</w:t>
      </w:r>
    </w:p>
    <w:p w14:paraId="7943E24F" w14:textId="77777777" w:rsidR="002A70E5" w:rsidRDefault="00832C07" w:rsidP="00E02441">
      <w:pPr>
        <w:pStyle w:val="ListParagraph"/>
        <w:numPr>
          <w:ilvl w:val="0"/>
          <w:numId w:val="7"/>
        </w:numPr>
      </w:pPr>
      <w:r>
        <w:t>when only one player is left alive or there are no players alive the round ends</w:t>
      </w:r>
    </w:p>
    <w:p w14:paraId="3C4DE7D6" w14:textId="77777777" w:rsidR="002A70E5" w:rsidRDefault="00832C07" w:rsidP="00E02441">
      <w:pPr>
        <w:pStyle w:val="ListParagraph"/>
        <w:numPr>
          <w:ilvl w:val="0"/>
          <w:numId w:val="7"/>
        </w:numPr>
      </w:pPr>
      <w:r>
        <w:t>when the round ends a new map is loaded</w:t>
      </w:r>
    </w:p>
    <w:p w14:paraId="13C3CF64" w14:textId="77777777" w:rsidR="002A70E5" w:rsidRDefault="00832C07" w:rsidP="00E02441">
      <w:pPr>
        <w:pStyle w:val="ListParagraph"/>
        <w:numPr>
          <w:ilvl w:val="0"/>
          <w:numId w:val="7"/>
        </w:numPr>
      </w:pPr>
      <w:r>
        <w:t>after a new map is loaded the players are respawned and the new round begins</w:t>
      </w:r>
    </w:p>
    <w:p w14:paraId="59F7F037" w14:textId="77777777" w:rsidR="002A70E5" w:rsidRDefault="00832C07"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832C07" w:rsidP="00287EAD">
      <w:pPr>
        <w:pStyle w:val="Heading2"/>
        <w:rPr>
          <w:rFonts w:hint="eastAsia"/>
        </w:rPr>
      </w:pPr>
      <w:r>
        <w:t>System Requirements</w:t>
      </w:r>
    </w:p>
    <w:p w14:paraId="161A432F" w14:textId="77777777" w:rsidR="00246EE9" w:rsidRDefault="00246EE9" w:rsidP="00246EE9"/>
    <w:p w14:paraId="1955A262" w14:textId="34619524" w:rsidR="00246EE9" w:rsidRPr="00246EE9" w:rsidRDefault="00246EE9" w:rsidP="00287EAD">
      <w:pPr>
        <w:pStyle w:val="Heading3"/>
      </w:pPr>
      <w:r>
        <w:t>Hardware Requirements</w:t>
      </w:r>
    </w:p>
    <w:p w14:paraId="032BF1EF" w14:textId="17A91E3C" w:rsidR="002A70E5" w:rsidRDefault="00832C07" w:rsidP="00E02441">
      <w:pPr>
        <w:pStyle w:val="ListParagraph"/>
        <w:numPr>
          <w:ilvl w:val="0"/>
          <w:numId w:val="8"/>
        </w:numPr>
      </w:pPr>
      <w:r>
        <w:t xml:space="preserve">100 MB of RAM </w:t>
      </w:r>
      <w:r w:rsidR="00246EE9">
        <w:t>or higher</w:t>
      </w:r>
    </w:p>
    <w:p w14:paraId="00EF0A07" w14:textId="6932ECCA" w:rsidR="00246EE9" w:rsidRDefault="00246EE9" w:rsidP="00246EE9">
      <w:pPr>
        <w:pStyle w:val="ListParagraph"/>
        <w:numPr>
          <w:ilvl w:val="0"/>
          <w:numId w:val="8"/>
        </w:numPr>
      </w:pPr>
      <w:r>
        <w:t>2GHZ 4 core CPU</w:t>
      </w:r>
    </w:p>
    <w:p w14:paraId="264EA2D8" w14:textId="283D9521" w:rsidR="00246EE9" w:rsidRDefault="00246EE9" w:rsidP="00246EE9">
      <w:pPr>
        <w:pStyle w:val="ListParagraph"/>
        <w:numPr>
          <w:ilvl w:val="0"/>
          <w:numId w:val="8"/>
        </w:numPr>
      </w:pPr>
      <w:r>
        <w:t>Integrated GPU with 200 MB of VRAM or above</w:t>
      </w:r>
    </w:p>
    <w:p w14:paraId="5CBAAF97" w14:textId="60990C2A" w:rsidR="00246EE9" w:rsidRDefault="00246EE9" w:rsidP="00E02441">
      <w:pPr>
        <w:pStyle w:val="ListParagraph"/>
        <w:numPr>
          <w:ilvl w:val="0"/>
          <w:numId w:val="8"/>
        </w:numPr>
      </w:pPr>
      <w:r>
        <w:t>A keyboard with “QWERTY” layout</w:t>
      </w:r>
    </w:p>
    <w:p w14:paraId="0597CD83" w14:textId="4D1DB572" w:rsidR="00DE13E9" w:rsidRDefault="00DE13E9" w:rsidP="00E02441">
      <w:pPr>
        <w:pStyle w:val="ListParagraph"/>
        <w:numPr>
          <w:ilvl w:val="0"/>
          <w:numId w:val="8"/>
        </w:numPr>
      </w:pPr>
      <w:r>
        <w:t>A mouse/ trackpad</w:t>
      </w:r>
    </w:p>
    <w:p w14:paraId="1269CF2E" w14:textId="40932A13" w:rsidR="00246EE9" w:rsidRDefault="00246EE9" w:rsidP="00E02441">
      <w:pPr>
        <w:pStyle w:val="ListParagraph"/>
        <w:numPr>
          <w:ilvl w:val="0"/>
          <w:numId w:val="8"/>
        </w:numPr>
      </w:pPr>
      <w:r>
        <w:t xml:space="preserve">A controller with </w:t>
      </w:r>
      <w:r w:rsidR="00803E42">
        <w:t>2</w:t>
      </w:r>
      <w:r>
        <w:t xml:space="preserve"> joysticks</w:t>
      </w:r>
      <w:r w:rsidR="00DE13E9">
        <w:t xml:space="preserve">, </w:t>
      </w:r>
      <w:r w:rsidR="00803E42">
        <w:t xml:space="preserve">1 </w:t>
      </w:r>
      <w:r w:rsidR="00DE13E9">
        <w:t>trigger and 4 buttons</w:t>
      </w:r>
    </w:p>
    <w:p w14:paraId="64B99314" w14:textId="25A12A04" w:rsidR="00DE13E9" w:rsidRDefault="00DE13E9" w:rsidP="00DE13E9">
      <w:pPr>
        <w:pStyle w:val="ListParagraph"/>
        <w:numPr>
          <w:ilvl w:val="0"/>
          <w:numId w:val="8"/>
        </w:numPr>
      </w:pPr>
      <w:r>
        <w:t>1024x576 or higher-resolution screen</w:t>
      </w:r>
    </w:p>
    <w:p w14:paraId="28B4B4F4" w14:textId="2BABA88A" w:rsidR="00803E42" w:rsidRDefault="00DE13E9" w:rsidP="00803E42">
      <w:pPr>
        <w:pStyle w:val="ListParagraph"/>
        <w:numPr>
          <w:ilvl w:val="0"/>
          <w:numId w:val="8"/>
        </w:numPr>
      </w:pPr>
      <w:r>
        <w:t>1MB or more free storage space</w:t>
      </w:r>
    </w:p>
    <w:p w14:paraId="4FB43165" w14:textId="77777777" w:rsidR="00DE13E9" w:rsidRDefault="00DE13E9" w:rsidP="00DE13E9">
      <w:pPr>
        <w:ind w:left="360"/>
      </w:pPr>
    </w:p>
    <w:p w14:paraId="7B81391A" w14:textId="2CC7BFFE" w:rsidR="00246EE9" w:rsidRPr="00246EE9" w:rsidRDefault="00246EE9" w:rsidP="00287EAD">
      <w:pPr>
        <w:pStyle w:val="Heading3"/>
      </w:pPr>
      <w:r>
        <w:t>Software Requirements</w:t>
      </w:r>
    </w:p>
    <w:p w14:paraId="69D7EA03" w14:textId="32E0BACE" w:rsidR="002A70E5" w:rsidRDefault="00832C07" w:rsidP="00E02441">
      <w:pPr>
        <w:pStyle w:val="ListParagraph"/>
        <w:numPr>
          <w:ilvl w:val="0"/>
          <w:numId w:val="8"/>
        </w:numPr>
      </w:pPr>
      <w:r>
        <w:t xml:space="preserve">Any </w:t>
      </w:r>
      <w:r>
        <w:t>operating system with support for python 3.</w:t>
      </w:r>
      <w:r w:rsidR="00246EE9">
        <w:t>12</w:t>
      </w:r>
      <w:r>
        <w:t xml:space="preserve"> or higher</w:t>
      </w:r>
    </w:p>
    <w:p w14:paraId="7C68C33F" w14:textId="35922022" w:rsidR="00DE13E9" w:rsidRDefault="00DE13E9" w:rsidP="00E02441">
      <w:pPr>
        <w:pStyle w:val="ListParagraph"/>
        <w:numPr>
          <w:ilvl w:val="0"/>
          <w:numId w:val="8"/>
        </w:numPr>
      </w:pPr>
      <w:r>
        <w:t>Python 3.12 or higher installed</w:t>
      </w:r>
    </w:p>
    <w:p w14:paraId="1B395A8C" w14:textId="6991F1B7" w:rsidR="002A70E5" w:rsidRDefault="00832C07" w:rsidP="00E02441">
      <w:pPr>
        <w:pStyle w:val="ListParagraph"/>
        <w:numPr>
          <w:ilvl w:val="0"/>
          <w:numId w:val="8"/>
        </w:numPr>
      </w:pPr>
      <w:r>
        <w:t>Pygame-ce installed through pip</w:t>
      </w:r>
      <w:r w:rsidR="00DE13E9">
        <w:t xml:space="preserve"> and in the correct python enviroment</w:t>
      </w:r>
    </w:p>
    <w:p w14:paraId="1710891B" w14:textId="7B15C182" w:rsidR="00DE13E9" w:rsidRDefault="00DE13E9" w:rsidP="00DE13E9">
      <w:pPr>
        <w:pStyle w:val="ListParagraph"/>
        <w:numPr>
          <w:ilvl w:val="0"/>
          <w:numId w:val="8"/>
        </w:numPr>
      </w:pPr>
      <w:r>
        <w:t>All necessary drivers for controllers installed</w:t>
      </w:r>
    </w:p>
    <w:p w14:paraId="02535E17" w14:textId="77777777" w:rsidR="002A70E5" w:rsidRDefault="002A70E5" w:rsidP="00E02441">
      <w:pPr>
        <w:pStyle w:val="Standard"/>
      </w:pPr>
    </w:p>
    <w:p w14:paraId="534D58CB" w14:textId="77777777" w:rsidR="002A70E5" w:rsidRDefault="002A70E5">
      <w:pPr>
        <w:pStyle w:val="Standard"/>
      </w:pPr>
    </w:p>
    <w:p w14:paraId="595445AE" w14:textId="2E4B4226" w:rsidR="002A70E5" w:rsidRDefault="00832C07" w:rsidP="00E02441">
      <w:r>
        <w:t>These requirements are based on benchmarking of my hardware at home. The storage space the program takes up will depend on the amount of levels that the player downloads/creates</w:t>
      </w:r>
      <w:r w:rsidR="00246EE9">
        <w:t xml:space="preserve"> however storage for these is low.</w:t>
      </w:r>
      <w:r>
        <w:t xml:space="preserve"> The requirements for the program also depend on the frame rate that the user wants to play the game at. Higher frame rates require more computation for the </w:t>
      </w:r>
      <w:r w:rsidR="00287EAD">
        <w:t>CPU</w:t>
      </w:r>
      <w:r>
        <w:t xml:space="preserve">. The </w:t>
      </w:r>
      <w:r w:rsidR="00287EAD">
        <w:t>GPU</w:t>
      </w:r>
      <w:r>
        <w:t xml:space="preserve"> usage of the program will be minimal as python does not use the </w:t>
      </w:r>
      <w:r w:rsidR="00287EAD">
        <w:t>GPU</w:t>
      </w:r>
      <w:r>
        <w:t xml:space="preserve"> but Pygame does use some of the gpu.</w:t>
      </w:r>
    </w:p>
    <w:p w14:paraId="1101FE34" w14:textId="77777777" w:rsidR="002A70E5" w:rsidRDefault="002A70E5">
      <w:pPr>
        <w:pStyle w:val="Standard"/>
      </w:pPr>
    </w:p>
    <w:p w14:paraId="1481CA24" w14:textId="278C2B7A" w:rsidR="002A70E5" w:rsidRDefault="00832C07" w:rsidP="00E02441">
      <w:pPr>
        <w:pStyle w:val="Heading2"/>
        <w:rPr>
          <w:rFonts w:hint="eastAsia"/>
        </w:rPr>
      </w:pPr>
      <w:r>
        <w:t xml:space="preserve">Success </w:t>
      </w:r>
      <w:r w:rsidR="00DE13E9">
        <w:t>criteria</w:t>
      </w:r>
    </w:p>
    <w:tbl>
      <w:tblPr>
        <w:tblStyle w:val="TableGrid"/>
        <w:tblW w:w="0" w:type="auto"/>
        <w:tblLook w:val="04A0" w:firstRow="1" w:lastRow="0" w:firstColumn="1" w:lastColumn="0" w:noHBand="0" w:noVBand="1"/>
      </w:tblPr>
      <w:tblGrid>
        <w:gridCol w:w="4814"/>
        <w:gridCol w:w="4814"/>
      </w:tblGrid>
      <w:tr w:rsidR="003F6026" w14:paraId="3EF820E2" w14:textId="77777777" w:rsidTr="006F437C">
        <w:trPr>
          <w:ins w:id="0" w:author="Archie Atherton 19114985" w:date="2024-02-24T16:04:00Z"/>
        </w:trPr>
        <w:tc>
          <w:tcPr>
            <w:tcW w:w="4814" w:type="dxa"/>
          </w:tcPr>
          <w:p w14:paraId="716638FA" w14:textId="77777777" w:rsidR="003F6026" w:rsidRDefault="003F6026" w:rsidP="006F437C">
            <w:pPr>
              <w:pStyle w:val="Heading3"/>
              <w:rPr>
                <w:ins w:id="1" w:author="Archie Atherton 19114985" w:date="2024-02-24T16:04:00Z"/>
              </w:rPr>
            </w:pPr>
            <w:r>
              <w:t>Criteria</w:t>
            </w:r>
          </w:p>
        </w:tc>
        <w:tc>
          <w:tcPr>
            <w:tcW w:w="4814" w:type="dxa"/>
          </w:tcPr>
          <w:p w14:paraId="79A4B672" w14:textId="0E10E133" w:rsidR="003F6026" w:rsidRDefault="00BC0C7E" w:rsidP="006F437C">
            <w:pPr>
              <w:pStyle w:val="Heading3"/>
              <w:rPr>
                <w:ins w:id="2" w:author="Archie Atherton 19114985" w:date="2024-02-24T16:04:00Z"/>
              </w:rPr>
            </w:pPr>
            <w:r>
              <w:t>How to evidence</w:t>
            </w:r>
          </w:p>
        </w:tc>
      </w:tr>
      <w:tr w:rsidR="003F6026" w14:paraId="2253C4E3" w14:textId="77777777" w:rsidTr="006F437C">
        <w:trPr>
          <w:ins w:id="3" w:author="Archie Atherton 19114985" w:date="2024-02-24T16:04:00Z"/>
        </w:trPr>
        <w:tc>
          <w:tcPr>
            <w:tcW w:w="4814" w:type="dxa"/>
          </w:tcPr>
          <w:p w14:paraId="5012667A" w14:textId="77777777" w:rsidR="003F6026" w:rsidRPr="006910F5" w:rsidRDefault="003F6026" w:rsidP="006F437C">
            <w:pPr>
              <w:pStyle w:val="Textbody"/>
              <w:rPr>
                <w:ins w:id="4" w:author="Archie Atherton 19114985" w:date="2024-02-24T16:04:00Z"/>
                <w:b/>
                <w:bCs/>
              </w:rPr>
            </w:pPr>
            <w:r>
              <w:rPr>
                <w:b/>
                <w:bCs/>
              </w:rPr>
              <w:t>Player can move</w:t>
            </w:r>
          </w:p>
        </w:tc>
        <w:tc>
          <w:tcPr>
            <w:tcW w:w="4814" w:type="dxa"/>
          </w:tcPr>
          <w:p w14:paraId="6CF23122" w14:textId="363149BD" w:rsidR="003F6026" w:rsidRDefault="00BC0C7E" w:rsidP="00BC0C7E">
            <w:pPr>
              <w:pStyle w:val="Textbody"/>
              <w:tabs>
                <w:tab w:val="left" w:pos="1120"/>
              </w:tabs>
              <w:rPr>
                <w:ins w:id="5" w:author="Archie Atherton 19114985" w:date="2024-02-24T16:04:00Z"/>
              </w:rPr>
            </w:pPr>
            <w:r>
              <w:t>Screen recording</w:t>
            </w:r>
          </w:p>
        </w:tc>
      </w:tr>
      <w:tr w:rsidR="003F6026" w14:paraId="397F78DC" w14:textId="77777777" w:rsidTr="006F437C">
        <w:trPr>
          <w:ins w:id="6" w:author="Archie Atherton 19114985" w:date="2024-02-24T16:04:00Z"/>
        </w:trPr>
        <w:tc>
          <w:tcPr>
            <w:tcW w:w="4814" w:type="dxa"/>
          </w:tcPr>
          <w:p w14:paraId="02B502B9" w14:textId="77777777" w:rsidR="003F6026" w:rsidRPr="00C17372" w:rsidRDefault="003F6026" w:rsidP="006F437C">
            <w:pPr>
              <w:pStyle w:val="Textbody"/>
              <w:rPr>
                <w:ins w:id="7" w:author="Archie Atherton 19114985" w:date="2024-02-24T16:04:00Z"/>
                <w:b/>
                <w:bCs/>
              </w:rPr>
            </w:pPr>
            <w:r>
              <w:rPr>
                <w:b/>
                <w:bCs/>
              </w:rPr>
              <w:t>Player can walk on tiles</w:t>
            </w:r>
          </w:p>
        </w:tc>
        <w:tc>
          <w:tcPr>
            <w:tcW w:w="4814" w:type="dxa"/>
          </w:tcPr>
          <w:p w14:paraId="753626E8" w14:textId="7EB5222B" w:rsidR="003F6026" w:rsidRDefault="00BC0C7E" w:rsidP="00BC0C7E">
            <w:pPr>
              <w:pStyle w:val="Textbody"/>
              <w:tabs>
                <w:tab w:val="left" w:pos="1143"/>
              </w:tabs>
              <w:rPr>
                <w:ins w:id="8" w:author="Archie Atherton 19114985" w:date="2024-02-24T16:04:00Z"/>
              </w:rPr>
            </w:pPr>
            <w:r>
              <w:t>Screen recording</w:t>
            </w:r>
          </w:p>
        </w:tc>
      </w:tr>
      <w:tr w:rsidR="003F6026" w14:paraId="02CDCF1D" w14:textId="77777777" w:rsidTr="006F437C">
        <w:trPr>
          <w:ins w:id="9" w:author="Archie Atherton 19114985" w:date="2024-02-24T16:04:00Z"/>
        </w:trPr>
        <w:tc>
          <w:tcPr>
            <w:tcW w:w="4814" w:type="dxa"/>
          </w:tcPr>
          <w:p w14:paraId="6A4C73F3" w14:textId="77777777" w:rsidR="003F6026" w:rsidRPr="00C17372" w:rsidRDefault="003F6026" w:rsidP="006F437C">
            <w:pPr>
              <w:pStyle w:val="Textbody"/>
              <w:rPr>
                <w:ins w:id="10" w:author="Archie Atherton 19114985" w:date="2024-02-24T16:04:00Z"/>
                <w:b/>
                <w:bCs/>
              </w:rPr>
            </w:pPr>
            <w:r>
              <w:rPr>
                <w:b/>
                <w:bCs/>
              </w:rPr>
              <w:t>Player can jump</w:t>
            </w:r>
          </w:p>
        </w:tc>
        <w:tc>
          <w:tcPr>
            <w:tcW w:w="4814" w:type="dxa"/>
          </w:tcPr>
          <w:p w14:paraId="12091DED" w14:textId="742DCA51" w:rsidR="003F6026" w:rsidRDefault="00BC0C7E" w:rsidP="00BC0C7E">
            <w:pPr>
              <w:pStyle w:val="Textbody"/>
              <w:tabs>
                <w:tab w:val="left" w:pos="1234"/>
              </w:tabs>
              <w:rPr>
                <w:ins w:id="11" w:author="Archie Atherton 19114985" w:date="2024-02-24T16:04:00Z"/>
              </w:rPr>
            </w:pPr>
            <w:r>
              <w:t xml:space="preserve">Screen recording </w:t>
            </w:r>
          </w:p>
        </w:tc>
      </w:tr>
      <w:tr w:rsidR="003F6026" w14:paraId="3FA2B4D0" w14:textId="77777777" w:rsidTr="006F437C">
        <w:trPr>
          <w:ins w:id="12" w:author="Archie Atherton 19114985" w:date="2024-02-24T16:04:00Z"/>
        </w:trPr>
        <w:tc>
          <w:tcPr>
            <w:tcW w:w="4814" w:type="dxa"/>
          </w:tcPr>
          <w:p w14:paraId="2C8F3FFD" w14:textId="77777777" w:rsidR="003F6026" w:rsidRPr="00C17372" w:rsidRDefault="003F6026" w:rsidP="006F437C">
            <w:pPr>
              <w:pStyle w:val="Textbody"/>
              <w:rPr>
                <w:ins w:id="13" w:author="Archie Atherton 19114985" w:date="2024-02-24T16:04:00Z"/>
                <w:b/>
                <w:bCs/>
              </w:rPr>
            </w:pPr>
            <w:r>
              <w:rPr>
                <w:b/>
                <w:bCs/>
              </w:rPr>
              <w:t>Player has animations</w:t>
            </w:r>
          </w:p>
        </w:tc>
        <w:tc>
          <w:tcPr>
            <w:tcW w:w="4814" w:type="dxa"/>
          </w:tcPr>
          <w:p w14:paraId="0E968616" w14:textId="53EF3153" w:rsidR="003F6026" w:rsidRDefault="00BC0C7E" w:rsidP="006F437C">
            <w:pPr>
              <w:pStyle w:val="Textbody"/>
              <w:rPr>
                <w:ins w:id="14" w:author="Archie Atherton 19114985" w:date="2024-02-24T16:04:00Z"/>
              </w:rPr>
            </w:pPr>
            <w:r>
              <w:t>Screen recording</w:t>
            </w:r>
          </w:p>
        </w:tc>
      </w:tr>
      <w:tr w:rsidR="003F6026" w14:paraId="08FF12D2" w14:textId="77777777" w:rsidTr="006F437C">
        <w:trPr>
          <w:ins w:id="15" w:author="Archie Atherton 19114985" w:date="2024-02-24T16:04:00Z"/>
        </w:trPr>
        <w:tc>
          <w:tcPr>
            <w:tcW w:w="4814" w:type="dxa"/>
          </w:tcPr>
          <w:p w14:paraId="5FFF5997" w14:textId="77777777" w:rsidR="003F6026" w:rsidRPr="00C17372" w:rsidRDefault="003F6026" w:rsidP="006F437C">
            <w:pPr>
              <w:pStyle w:val="Textbody"/>
              <w:rPr>
                <w:ins w:id="16" w:author="Archie Atherton 19114985" w:date="2024-02-24T16:04:00Z"/>
                <w:b/>
                <w:bCs/>
              </w:rPr>
            </w:pPr>
            <w:r>
              <w:rPr>
                <w:b/>
                <w:bCs/>
              </w:rPr>
              <w:t xml:space="preserve">Player has different animations depending on movement </w:t>
            </w:r>
          </w:p>
        </w:tc>
        <w:tc>
          <w:tcPr>
            <w:tcW w:w="4814" w:type="dxa"/>
          </w:tcPr>
          <w:p w14:paraId="621CE160" w14:textId="0D4757A6" w:rsidR="003F6026" w:rsidRDefault="00BC0C7E" w:rsidP="006F437C">
            <w:pPr>
              <w:pStyle w:val="Textbody"/>
              <w:rPr>
                <w:ins w:id="17" w:author="Archie Atherton 19114985" w:date="2024-02-24T16:04:00Z"/>
              </w:rPr>
            </w:pPr>
            <w:r>
              <w:t>Screen recording</w:t>
            </w:r>
          </w:p>
        </w:tc>
      </w:tr>
      <w:tr w:rsidR="003F6026" w14:paraId="6CF10819" w14:textId="77777777" w:rsidTr="006F437C">
        <w:trPr>
          <w:ins w:id="18" w:author="Archie Atherton 19114985" w:date="2024-02-24T16:04:00Z"/>
        </w:trPr>
        <w:tc>
          <w:tcPr>
            <w:tcW w:w="4814" w:type="dxa"/>
          </w:tcPr>
          <w:p w14:paraId="3C81A7D4" w14:textId="77777777" w:rsidR="003F6026" w:rsidRPr="00C17372" w:rsidRDefault="003F6026" w:rsidP="006F437C">
            <w:pPr>
              <w:pStyle w:val="Textbody"/>
              <w:rPr>
                <w:ins w:id="19" w:author="Archie Atherton 19114985" w:date="2024-02-24T16:04:00Z"/>
                <w:b/>
                <w:bCs/>
              </w:rPr>
            </w:pPr>
            <w:r>
              <w:rPr>
                <w:b/>
                <w:bCs/>
              </w:rPr>
              <w:t>Enviroment has textures</w:t>
            </w:r>
          </w:p>
        </w:tc>
        <w:tc>
          <w:tcPr>
            <w:tcW w:w="4814" w:type="dxa"/>
          </w:tcPr>
          <w:p w14:paraId="551049EE" w14:textId="59D899BB" w:rsidR="003F6026" w:rsidRDefault="00DA0566" w:rsidP="006F437C">
            <w:pPr>
              <w:pStyle w:val="Textbody"/>
              <w:rPr>
                <w:ins w:id="20" w:author="Archie Atherton 19114985" w:date="2024-02-24T16:04:00Z"/>
              </w:rPr>
            </w:pPr>
            <w:r>
              <w:t>S</w:t>
            </w:r>
            <w:r w:rsidR="00BC0C7E">
              <w:t>cre</w:t>
            </w:r>
            <w:r>
              <w:t>enshot</w:t>
            </w:r>
          </w:p>
        </w:tc>
      </w:tr>
      <w:tr w:rsidR="003F6026" w14:paraId="57DE4EAD" w14:textId="77777777" w:rsidTr="006F437C">
        <w:trPr>
          <w:ins w:id="21" w:author="Archie Atherton 19114985" w:date="2024-02-24T16:04:00Z"/>
        </w:trPr>
        <w:tc>
          <w:tcPr>
            <w:tcW w:w="4814" w:type="dxa"/>
          </w:tcPr>
          <w:p w14:paraId="75D0A2B6" w14:textId="77777777" w:rsidR="003F6026" w:rsidRPr="00C17372" w:rsidRDefault="003F6026" w:rsidP="006F437C">
            <w:pPr>
              <w:pStyle w:val="Textbody"/>
              <w:rPr>
                <w:ins w:id="22" w:author="Archie Atherton 19114985" w:date="2024-02-24T16:04:00Z"/>
                <w:b/>
                <w:bCs/>
              </w:rPr>
            </w:pPr>
            <w:r>
              <w:rPr>
                <w:b/>
                <w:bCs/>
              </w:rPr>
              <w:t>Enviroment can be destroyed</w:t>
            </w:r>
          </w:p>
        </w:tc>
        <w:tc>
          <w:tcPr>
            <w:tcW w:w="4814" w:type="dxa"/>
          </w:tcPr>
          <w:p w14:paraId="5FFF153A" w14:textId="053D3DFE" w:rsidR="003F6026" w:rsidRDefault="00DA0566" w:rsidP="006F437C">
            <w:pPr>
              <w:pStyle w:val="Textbody"/>
              <w:rPr>
                <w:ins w:id="23" w:author="Archie Atherton 19114985" w:date="2024-02-24T16:04:00Z"/>
              </w:rPr>
            </w:pPr>
            <w:r>
              <w:t>Screen recording</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77777777" w:rsidR="003F6026" w:rsidRDefault="003F6026" w:rsidP="006F437C">
            <w:pPr>
              <w:pStyle w:val="Textbody"/>
              <w:rPr>
                <w:b/>
                <w:bCs/>
              </w:rPr>
            </w:pPr>
            <w:r>
              <w:rPr>
                <w:b/>
                <w:bCs/>
              </w:rPr>
              <w:t>Bullets interact with the envirment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77777777" w:rsidR="003F6026" w:rsidRDefault="003F6026" w:rsidP="006F437C">
            <w:pPr>
              <w:pStyle w:val="Textbody"/>
              <w:rPr>
                <w:b/>
                <w:bCs/>
              </w:rPr>
            </w:pPr>
            <w:r>
              <w:rPr>
                <w:b/>
                <w:bCs/>
              </w:rPr>
              <w:t>The winner of a round is anounced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832C07" w:rsidP="00256299">
      <w:pPr>
        <w:pStyle w:val="Heading1"/>
      </w:pPr>
      <w:r>
        <w:t>Design</w:t>
      </w:r>
    </w:p>
    <w:p w14:paraId="190F8BFF" w14:textId="036FE1FB" w:rsidR="0050369E" w:rsidRDefault="0050369E" w:rsidP="0050369E">
      <w:pPr>
        <w:pStyle w:val="Heading2"/>
        <w:rPr>
          <w:rFonts w:hint="eastAsia"/>
        </w:rPr>
      </w:pPr>
      <w:r>
        <w:t>Design Objectives</w:t>
      </w:r>
    </w:p>
    <w:p w14:paraId="110B3796" w14:textId="77777777" w:rsidR="0050369E" w:rsidRPr="0050369E" w:rsidRDefault="0050369E" w:rsidP="005A2E9C"/>
    <w:p w14:paraId="27491C0F" w14:textId="3D138191" w:rsidR="006F38A3" w:rsidRDefault="006F38A3" w:rsidP="006F38A3">
      <w:pPr>
        <w:pStyle w:val="Heading2"/>
      </w:pPr>
      <w:r>
        <w:t>Flow Diagram</w:t>
      </w:r>
    </w:p>
    <w:p w14:paraId="301DF872" w14:textId="1DE56854" w:rsidR="002A0C62" w:rsidRPr="002A0C62" w:rsidRDefault="002A0C62" w:rsidP="002A0C62">
      <w:pPr>
        <w:rPr>
          <w:rFonts w:hint="eastAsia"/>
        </w:rPr>
      </w:pPr>
      <w:r>
        <w:t>This is a simplified diagram of how the game will work.</w:t>
      </w:r>
    </w:p>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832C07" w:rsidP="00E02441">
      <w:pPr>
        <w:pStyle w:val="Heading2"/>
        <w:rPr>
          <w:rFonts w:hint="eastAsia"/>
        </w:rPr>
      </w:pPr>
      <w:r>
        <w:t xml:space="preserve">The </w:t>
      </w:r>
      <w:r w:rsidR="0050369E">
        <w:t>B</w:t>
      </w:r>
      <w:r>
        <w:t xml:space="preserve">asic </w:t>
      </w:r>
      <w:r w:rsidR="0050369E">
        <w:t>M</w:t>
      </w:r>
      <w:r>
        <w:t>echanics</w:t>
      </w:r>
    </w:p>
    <w:p w14:paraId="64E54E32" w14:textId="3FF71E35" w:rsidR="002A70E5" w:rsidRDefault="00832C07"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DFCFE66" w:rsidR="002A70E5" w:rsidRDefault="00832C07" w:rsidP="00E02441">
      <w:pPr>
        <w:pStyle w:val="Heading2"/>
        <w:rPr>
          <w:rFonts w:hint="eastAsia"/>
        </w:rPr>
      </w:pPr>
      <w:r>
        <w:t>Game Design</w:t>
      </w:r>
    </w:p>
    <w:p w14:paraId="2BB9872F" w14:textId="4A5A4603" w:rsidR="002A70E5" w:rsidRDefault="00832C07" w:rsidP="00E02441">
      <w:r>
        <w:t xml:space="preserve">Below is a simple mock up for the games </w:t>
      </w:r>
      <w:r w:rsidR="0003235A">
        <w:t xml:space="preserve">starting </w:t>
      </w:r>
      <w:r>
        <w:t>menu screen:</w:t>
      </w:r>
    </w:p>
    <w:p w14:paraId="0783D4DE" w14:textId="2C01B5A0" w:rsidR="002A70E5" w:rsidRDefault="00832C07"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832C07" w:rsidP="00E02441">
      <w:pPr>
        <w:pStyle w:val="Heading2"/>
        <w:rPr>
          <w:rFonts w:hint="eastAsia"/>
        </w:rPr>
      </w:pPr>
      <w:r>
        <w:t>Settings Menu Design</w:t>
      </w:r>
    </w:p>
    <w:p w14:paraId="1E70A1F9" w14:textId="0C3078A8" w:rsidR="002A70E5" w:rsidRDefault="00832C07"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p>
    <w:p w14:paraId="62029E87" w14:textId="77777777" w:rsidR="002A70E5" w:rsidRDefault="00832C07">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832C07"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44B1385C" w14:textId="77777777" w:rsidR="002A70E5" w:rsidRDefault="00832C07" w:rsidP="00E02441">
      <w:pPr>
        <w:pStyle w:val="Heading3"/>
        <w:rPr>
          <w:rFonts w:eastAsia="Times New Roman"/>
        </w:rPr>
      </w:pPr>
      <w:r>
        <w:rPr>
          <w:rFonts w:eastAsia="Times New Roman"/>
        </w:rPr>
        <w:t>Feedback from stakeholders</w:t>
      </w:r>
    </w:p>
    <w:p w14:paraId="59B80329" w14:textId="77777777" w:rsidR="00E02441" w:rsidRPr="00E02441" w:rsidRDefault="00E02441" w:rsidP="00E02441"/>
    <w:p w14:paraId="5DCC0992" w14:textId="22B1F8E7" w:rsidR="002A70E5" w:rsidRDefault="00832C07" w:rsidP="00E02441">
      <w:r>
        <w:t>In a short interview with a stakeholder they said “</w:t>
      </w:r>
      <w:r w:rsidR="00256299">
        <w:t>I think it looks good and looks modern however I’m not sure it fully fits the style of the game.</w:t>
      </w:r>
      <w:r>
        <w:t xml:space="preserve"> I asked another stakeholder and they agreed </w:t>
      </w:r>
      <w:r w:rsidR="00256299">
        <w:t xml:space="preserve">so </w:t>
      </w:r>
      <w:r w:rsidR="009215F7">
        <w:t xml:space="preserve">in the future I will redesign the settings menu.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 xml:space="preserve">The game will be stored in a python file called main. This will contain the functions and classes of the game. The game will largely use an object oriented </w:t>
      </w:r>
      <w:r>
        <w:lastRenderedPageBreak/>
        <w:t>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76902E3D" w:rsidR="00521845" w:rsidRDefault="00181D35" w:rsidP="00181D35">
      <w:r>
        <w:t xml:space="preserve">Here </w:t>
      </w:r>
      <w:r w:rsidR="00521845">
        <w:t>are some</w:t>
      </w:r>
      <w:r>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t>Classes that inherit pygame.sprite.Sprite</w:t>
      </w:r>
    </w:p>
    <w:p w14:paraId="66F8D56E" w14:textId="77777777" w:rsidR="00521845" w:rsidRPr="00521845" w:rsidRDefault="00521845" w:rsidP="00521845"/>
    <w:p w14:paraId="4B467227" w14:textId="36D7D272" w:rsidR="00181D35" w:rsidRDefault="00521845" w:rsidP="00181D35">
      <w:r>
        <w:rPr>
          <w:noProof/>
        </w:rPr>
        <w:lastRenderedPageBreak/>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Default="00FD0865" w:rsidP="00FD0865">
      <w:pPr>
        <w:rPr>
          <w:b/>
          <w:bCs/>
        </w:rPr>
      </w:pPr>
      <w:r>
        <w:rPr>
          <w:b/>
          <w:bCs/>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7B62E1A0" w14:textId="77777777" w:rsidR="00954F1D" w:rsidRDefault="00954F1D" w:rsidP="00FD0865"/>
    <w:p w14:paraId="32CE9593" w14:textId="77777777" w:rsidR="00954F1D" w:rsidRDefault="00954F1D" w:rsidP="00FD0865"/>
    <w:p w14:paraId="3479176F" w14:textId="77777777" w:rsidR="00954F1D" w:rsidRDefault="00954F1D" w:rsidP="00FD0865"/>
    <w:p w14:paraId="665EAB55" w14:textId="6F4BA1B1" w:rsidR="007C3733" w:rsidRDefault="00FD0865" w:rsidP="00422001">
      <w:pPr>
        <w:pStyle w:val="Heading3"/>
      </w:pPr>
      <w: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P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4E8EB129" w14:textId="087A1E9E" w:rsidR="002A70E5" w:rsidRDefault="00832C07" w:rsidP="00E02441">
      <w:pPr>
        <w:pStyle w:val="Heading2"/>
        <w:rPr>
          <w:rFonts w:hint="eastAsia"/>
        </w:rPr>
      </w:pPr>
      <w:r>
        <w:lastRenderedPageBreak/>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832C07"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832C07" w:rsidP="007D7E50">
      <w:pPr>
        <w:pStyle w:val="Heading2"/>
        <w:rPr>
          <w:rFonts w:hint="eastAsia"/>
        </w:rPr>
      </w:pPr>
      <w:r>
        <w:t>Player movement</w:t>
      </w:r>
    </w:p>
    <w:p w14:paraId="21CD58A3" w14:textId="77777777" w:rsidR="002A70E5" w:rsidRDefault="00832C07" w:rsidP="007D7E50">
      <w:pPr>
        <w:pStyle w:val="Heading3"/>
      </w:pPr>
      <w:r>
        <w:t>First Iteration</w:t>
      </w:r>
    </w:p>
    <w:p w14:paraId="5DCE2CEB" w14:textId="77777777" w:rsidR="002A70E5" w:rsidRDefault="002A70E5">
      <w:pPr>
        <w:pStyle w:val="Standard"/>
        <w:rPr>
          <w:b/>
          <w:bCs/>
        </w:rPr>
      </w:pPr>
    </w:p>
    <w:p w14:paraId="2C21F151" w14:textId="174F1B71" w:rsidR="007D7E50" w:rsidRDefault="00832C07"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w:t>
      </w:r>
      <w:r w:rsidR="007D7E50">
        <w:lastRenderedPageBreak/>
        <w:t xml:space="preserve">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lastRenderedPageBreak/>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lastRenderedPageBreak/>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lastRenderedPageBreak/>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lastRenderedPageBreak/>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lastRenderedPageBreak/>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20CF6DBF" w14:textId="31B63AB0" w:rsidR="00052A75" w:rsidRDefault="00052A75" w:rsidP="00052A75">
      <w:pPr>
        <w:pStyle w:val="Heading2"/>
        <w:rPr>
          <w:rFonts w:hint="eastAsia"/>
        </w:rPr>
      </w:pPr>
      <w:r>
        <w:t>Loading in the next level</w:t>
      </w:r>
    </w:p>
    <w:p w14:paraId="692C17E4" w14:textId="156D7F03"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 xml:space="preserve">one/null. The spawned attribute for all player spawners is set to false and the spawn </w:t>
      </w:r>
      <w:r w:rsidR="00A15FAF">
        <w:t>P</w:t>
      </w:r>
      <w:r>
        <w:t>layers method is run()</w:t>
      </w:r>
    </w:p>
    <w:p w14:paraId="434028B1" w14:textId="77777777" w:rsidR="00332C10" w:rsidRDefault="00332C10" w:rsidP="00332C10"/>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72FCA5AD" w14:textId="77777777" w:rsidR="00B72258" w:rsidRPr="00052A75" w:rsidRDefault="00B72258" w:rsidP="00332C10"/>
    <w:p w14:paraId="332E19D2" w14:textId="77777777" w:rsidR="002A70E5" w:rsidRDefault="00832C07" w:rsidP="00244942">
      <w:pPr>
        <w:pStyle w:val="Heading2"/>
        <w:rPr>
          <w:rFonts w:hint="eastAsia"/>
        </w:rPr>
      </w:pPr>
      <w:r>
        <w:lastRenderedPageBreak/>
        <w:t>Permanent Storage</w:t>
      </w:r>
    </w:p>
    <w:p w14:paraId="0AA1597F" w14:textId="6E709B1B" w:rsidR="002A70E5" w:rsidRDefault="00832C07" w:rsidP="00244942">
      <w:r>
        <w:t xml:space="preserve">My game will have very little permanent storage as the project does </w:t>
      </w:r>
      <w:r>
        <w:t>not need to store much information however players are able to edit the level file</w:t>
      </w:r>
      <w:r w:rsidR="00D0204D">
        <w:t>s</w:t>
      </w:r>
      <w:r>
        <w:t xml:space="preserve"> to 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832C07" w:rsidP="00A91DD0">
      <w:pPr>
        <w:pStyle w:val="Heading2"/>
      </w:pPr>
      <w:r>
        <w:t>Method of distribution</w:t>
      </w:r>
    </w:p>
    <w:p w14:paraId="14E18A5B" w14:textId="1FB5D822" w:rsidR="002A70E5" w:rsidRDefault="00832C07" w:rsidP="00244942">
      <w:r>
        <w:t>I</w:t>
      </w:r>
      <w:r>
        <w:t xml:space="preserve">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832C07" w:rsidP="00244942">
      <w:pPr>
        <w:pStyle w:val="Heading2"/>
        <w:rPr>
          <w:rFonts w:hint="eastAsia"/>
        </w:rPr>
      </w:pPr>
      <w:r>
        <w:t>Deciding between aggregation and composition</w:t>
      </w:r>
    </w:p>
    <w:p w14:paraId="465A56C7" w14:textId="19878501" w:rsidR="00A91DD0" w:rsidRPr="00A91DD0" w:rsidRDefault="00A91DD0" w:rsidP="00A91DD0">
      <w:r>
        <w:t xml:space="preserve">Much of my program will use composition. This is where an object only exists within another object. An example of this is the Levels objects that are initialised within the Game object. </w:t>
      </w:r>
      <w:r>
        <w:t xml:space="preserve">Composition allows </w:t>
      </w:r>
      <w:r>
        <w:t>for</w:t>
      </w:r>
      <w:r>
        <w:t xml:space="preserve"> encapsulat</w:t>
      </w:r>
      <w:r>
        <w:t>ion of</w:t>
      </w:r>
      <w:r>
        <w:t xml:space="preserve"> the functionality of the contained objects within the container</w:t>
      </w:r>
      <w:r>
        <w:t xml:space="preserve">. This keeps the code clean and clear. </w:t>
      </w:r>
      <w:r w:rsidR="007041D5">
        <w:t xml:space="preserve">Also the composition implies ownership which is true of the classes within my program. The Players, Levels, Weapons and Bullets are all owned by the Game object. </w:t>
      </w:r>
    </w:p>
    <w:p w14:paraId="0AFCB97B" w14:textId="77777777" w:rsidR="002A70E5" w:rsidRDefault="00832C07" w:rsidP="00244942">
      <w:pPr>
        <w:pStyle w:val="Heading2"/>
        <w:rPr>
          <w:rFonts w:hint="eastAsia"/>
        </w:rPr>
      </w:pPr>
      <w:r>
        <w:t>T</w:t>
      </w:r>
      <w:r>
        <w:t>esting</w:t>
      </w:r>
    </w:p>
    <w:p w14:paraId="1C645BE2" w14:textId="4922A0C2" w:rsidR="002A70E5" w:rsidRDefault="00832C07" w:rsidP="00244942">
      <w:r>
        <w:t>I will be using white box integration testing. This means I will have complete view of the code behind the program and I will be testing all parts of the game by playing the game. I have considered using unit testing but with my game many parts rely on other parts of the game integration testing makes the most sense.</w:t>
      </w:r>
      <w:r w:rsidR="005241CB">
        <w:t xml:space="preserve"> I will also be using beta testing to test the game on a sample of the TMG (primarily people in my computer science class as they are a close match to my TMG)</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r>
        <w:lastRenderedPageBreak/>
        <w:t>Keyboard buttons</w:t>
      </w:r>
      <w:r w:rsidR="00A173BA">
        <w:t xml:space="preserve"> and Controller inputs</w:t>
      </w:r>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r>
        <w:t>Reducing the effects of stick drift in my game</w:t>
      </w:r>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r>
        <w:t>Sliders</w:t>
      </w:r>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r>
        <w:t>Toggle switches</w:t>
      </w:r>
    </w:p>
    <w:p w14:paraId="57E42181" w14:textId="78180085" w:rsidR="003810D7" w:rsidRP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42054A69" w14:textId="77777777" w:rsidR="00DA661B" w:rsidRDefault="00DA661B" w:rsidP="00DA661B">
      <w:pPr>
        <w:pStyle w:val="Heading2"/>
      </w:pPr>
    </w:p>
    <w:p w14:paraId="23BE7E2A" w14:textId="77777777" w:rsidR="00DA661B" w:rsidRDefault="00DA661B" w:rsidP="00DA661B">
      <w:pPr>
        <w:pStyle w:val="Heading2"/>
      </w:pPr>
    </w:p>
    <w:p w14:paraId="42E11ADD" w14:textId="600465B3" w:rsidR="00E02441" w:rsidRPr="00E02441" w:rsidRDefault="00832C07" w:rsidP="00DA661B">
      <w:pPr>
        <w:pStyle w:val="Heading2"/>
      </w:pPr>
      <w:r>
        <w:t>Inputs</w:t>
      </w:r>
      <w:r w:rsidR="003167E3">
        <w:t xml:space="preserve"> and </w:t>
      </w:r>
      <w:r>
        <w:t>Outputs</w:t>
      </w:r>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832C07">
            <w:pPr>
              <w:pStyle w:val="Standard"/>
              <w:spacing w:before="360" w:after="240"/>
              <w:rPr>
                <w:rFonts w:eastAsia="Times New Roman" w:cs="Times New Roman"/>
                <w:b/>
                <w:color w:val="auto"/>
                <w:sz w:val="30"/>
              </w:rPr>
            </w:pPr>
            <w:r>
              <w:rPr>
                <w:rFonts w:eastAsia="Times New Roman" w:cs="Times New Roman"/>
                <w:b/>
                <w:color w:val="auto"/>
                <w:sz w:val="30"/>
              </w:rPr>
              <w:t>I</w:t>
            </w:r>
            <w:r>
              <w:rPr>
                <w:rFonts w:eastAsia="Times New Roman" w:cs="Times New Roman"/>
                <w:b/>
                <w:color w:val="auto"/>
                <w:sz w:val="30"/>
              </w:rPr>
              <w:t>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832C07">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832C07">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tc>
          <w:tcPr>
            <w:tcW w:w="3213"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832C07">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832C07">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832C07">
            <w:pPr>
              <w:pStyle w:val="TableContents"/>
            </w:pPr>
            <w:r>
              <w:t xml:space="preserve">The image of the </w:t>
            </w:r>
            <w:r w:rsidR="00784B9D">
              <w:t>P</w:t>
            </w:r>
            <w:r>
              <w:t>layer will move and animation will change</w:t>
            </w:r>
          </w:p>
        </w:tc>
      </w:tr>
      <w:tr w:rsidR="002A70E5" w14:paraId="124DEEF2" w14:textId="77777777">
        <w:tc>
          <w:tcPr>
            <w:tcW w:w="3213"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832C07">
            <w:pPr>
              <w:pStyle w:val="TableContents"/>
            </w:pPr>
            <w:r>
              <w:t xml:space="preserve">The “W” key is </w:t>
            </w:r>
            <w:r>
              <w:t>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832C07">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tc>
          <w:tcPr>
            <w:tcW w:w="3213"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832C07">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tc>
          <w:tcPr>
            <w:tcW w:w="3213"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tc>
          <w:tcPr>
            <w:tcW w:w="3213"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r w:rsidR="002A70E5" w14:paraId="5EEA2F54" w14:textId="77777777">
        <w:tc>
          <w:tcPr>
            <w:tcW w:w="3213" w:type="dxa"/>
            <w:tcBorders>
              <w:left w:val="single" w:sz="4" w:space="0" w:color="000000"/>
              <w:bottom w:val="single" w:sz="4" w:space="0" w:color="000000"/>
            </w:tcBorders>
            <w:tcMar>
              <w:top w:w="55" w:type="dxa"/>
              <w:left w:w="55" w:type="dxa"/>
              <w:bottom w:w="55" w:type="dxa"/>
              <w:right w:w="55" w:type="dxa"/>
            </w:tcMar>
          </w:tcPr>
          <w:p w14:paraId="41CF2586"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2DF60D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0E9400AA" w14:textId="77777777" w:rsidR="002A70E5" w:rsidRDefault="002A70E5">
            <w:pPr>
              <w:pStyle w:val="TableContents"/>
            </w:pPr>
          </w:p>
        </w:tc>
      </w:tr>
      <w:tr w:rsidR="002A70E5" w14:paraId="74CDEF03" w14:textId="77777777">
        <w:tc>
          <w:tcPr>
            <w:tcW w:w="3213" w:type="dxa"/>
            <w:tcBorders>
              <w:left w:val="single" w:sz="4" w:space="0" w:color="000000"/>
              <w:bottom w:val="single" w:sz="4" w:space="0" w:color="000000"/>
            </w:tcBorders>
            <w:tcMar>
              <w:top w:w="55" w:type="dxa"/>
              <w:left w:w="55" w:type="dxa"/>
              <w:bottom w:w="55" w:type="dxa"/>
              <w:right w:w="55" w:type="dxa"/>
            </w:tcMar>
          </w:tcPr>
          <w:p w14:paraId="5926A4D9"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A8EF1EC"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8E3C374" w14:textId="77777777" w:rsidR="002A70E5" w:rsidRDefault="002A70E5">
            <w:pPr>
              <w:pStyle w:val="TableContents"/>
            </w:pPr>
          </w:p>
        </w:tc>
      </w:tr>
      <w:tr w:rsidR="002A70E5" w14:paraId="3A0DCD6E" w14:textId="77777777">
        <w:tc>
          <w:tcPr>
            <w:tcW w:w="3213" w:type="dxa"/>
            <w:tcBorders>
              <w:left w:val="single" w:sz="4" w:space="0" w:color="000000"/>
              <w:bottom w:val="single" w:sz="4" w:space="0" w:color="000000"/>
            </w:tcBorders>
            <w:tcMar>
              <w:top w:w="55" w:type="dxa"/>
              <w:left w:w="55" w:type="dxa"/>
              <w:bottom w:w="55" w:type="dxa"/>
              <w:right w:w="55" w:type="dxa"/>
            </w:tcMar>
          </w:tcPr>
          <w:p w14:paraId="1B5736EF"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7BE3379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D810EA" w14:textId="77777777" w:rsidR="002A70E5" w:rsidRDefault="002A70E5">
            <w:pPr>
              <w:pStyle w:val="TableContents"/>
            </w:pPr>
          </w:p>
        </w:tc>
      </w:tr>
      <w:tr w:rsidR="002A70E5" w14:paraId="1727CC5F" w14:textId="77777777">
        <w:tc>
          <w:tcPr>
            <w:tcW w:w="3213" w:type="dxa"/>
            <w:tcBorders>
              <w:left w:val="single" w:sz="4" w:space="0" w:color="000000"/>
              <w:bottom w:val="single" w:sz="4" w:space="0" w:color="000000"/>
            </w:tcBorders>
            <w:tcMar>
              <w:top w:w="55" w:type="dxa"/>
              <w:left w:w="55" w:type="dxa"/>
              <w:bottom w:w="55" w:type="dxa"/>
              <w:right w:w="55" w:type="dxa"/>
            </w:tcMar>
          </w:tcPr>
          <w:p w14:paraId="3E8EC86E"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06AC0B2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1341C21" w14:textId="77777777" w:rsidR="002A70E5" w:rsidRDefault="002A70E5">
            <w:pPr>
              <w:pStyle w:val="TableContents"/>
            </w:pPr>
          </w:p>
        </w:tc>
      </w:tr>
      <w:tr w:rsidR="002A70E5" w14:paraId="5CC6DCA1" w14:textId="77777777">
        <w:tc>
          <w:tcPr>
            <w:tcW w:w="3213" w:type="dxa"/>
            <w:tcBorders>
              <w:left w:val="single" w:sz="4" w:space="0" w:color="000000"/>
              <w:bottom w:val="single" w:sz="4" w:space="0" w:color="000000"/>
            </w:tcBorders>
            <w:tcMar>
              <w:top w:w="55" w:type="dxa"/>
              <w:left w:w="55" w:type="dxa"/>
              <w:bottom w:w="55" w:type="dxa"/>
              <w:right w:w="55" w:type="dxa"/>
            </w:tcMar>
          </w:tcPr>
          <w:p w14:paraId="6CD81CB2"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9D1BDB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E68FD36" w14:textId="77777777" w:rsidR="002A70E5" w:rsidRDefault="002A70E5">
            <w:pPr>
              <w:pStyle w:val="TableContents"/>
            </w:pPr>
          </w:p>
        </w:tc>
      </w:tr>
      <w:tr w:rsidR="002A70E5" w14:paraId="21EA20EC" w14:textId="77777777">
        <w:tc>
          <w:tcPr>
            <w:tcW w:w="3213" w:type="dxa"/>
            <w:tcBorders>
              <w:left w:val="single" w:sz="4" w:space="0" w:color="000000"/>
              <w:bottom w:val="single" w:sz="4" w:space="0" w:color="000000"/>
            </w:tcBorders>
            <w:tcMar>
              <w:top w:w="55" w:type="dxa"/>
              <w:left w:w="55" w:type="dxa"/>
              <w:bottom w:w="55" w:type="dxa"/>
              <w:right w:w="55" w:type="dxa"/>
            </w:tcMar>
          </w:tcPr>
          <w:p w14:paraId="540AE86D"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1837291"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CEFDC3" w14:textId="77777777" w:rsidR="002A70E5" w:rsidRDefault="002A70E5">
            <w:pPr>
              <w:pStyle w:val="TableContents"/>
            </w:pPr>
          </w:p>
        </w:tc>
      </w:tr>
    </w:tbl>
    <w:p w14:paraId="2DFDB39C" w14:textId="77777777" w:rsidR="002A70E5" w:rsidRDefault="002A70E5">
      <w:pPr>
        <w:pStyle w:val="Standard"/>
      </w:pPr>
    </w:p>
    <w:p w14:paraId="78E03226" w14:textId="77777777" w:rsidR="002A70E5" w:rsidRDefault="00832C07" w:rsidP="00B3117E">
      <w:pPr>
        <w:pStyle w:val="Heading2"/>
        <w:rPr>
          <w:rFonts w:hint="eastAsia"/>
        </w:rPr>
      </w:pPr>
      <w:r>
        <w:t>Subroutines</w:t>
      </w:r>
    </w:p>
    <w:p w14:paraId="4BF0CAC6" w14:textId="357D7A79" w:rsidR="002A70E5" w:rsidRDefault="00832C07">
      <w:pPr>
        <w:pStyle w:val="Standard"/>
        <w:spacing w:before="360" w:after="240"/>
      </w:pPr>
      <w:r>
        <w:rPr>
          <w:rFonts w:eastAsia="Times New Roman" w:cs="Times New Roman"/>
          <w:color w:val="2A6099"/>
          <w:sz w:val="56"/>
          <w:szCs w:val="56"/>
        </w:rPr>
        <w:t>Development</w:t>
      </w:r>
    </w:p>
    <w:p w14:paraId="6F9FE837" w14:textId="42B9ED18" w:rsidR="002A70E5" w:rsidRDefault="00244942" w:rsidP="00244942">
      <w:pPr>
        <w:pStyle w:val="Heading2"/>
        <w:rPr>
          <w:rFonts w:hint="eastAsia"/>
        </w:rPr>
      </w:pPr>
      <w:r>
        <w:rPr>
          <w:rFonts w:hint="eastAsia"/>
        </w:rPr>
        <w:t>D</w:t>
      </w:r>
      <w:r>
        <w:t>isplaying the levels</w:t>
      </w:r>
    </w:p>
    <w:p w14:paraId="649C8176" w14:textId="57B78B70" w:rsidR="002A70E5" w:rsidRPr="00E02441" w:rsidRDefault="00832C07"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832C07" w:rsidP="00E02441">
      <w:r>
        <w:t xml:space="preserve">The first step of development was creating the basic game loop and displaying a simple shape to the screen. I used code from the </w:t>
      </w:r>
      <w:hyperlink r:id="rId43" w:history="1">
        <w:r>
          <w:t>Pygame documents</w:t>
        </w:r>
      </w:hyperlink>
      <w:r>
        <w:t xml:space="preserve"> to create the basic loop. I used the pygame.draw function to draw a circle to the screen.</w:t>
      </w:r>
    </w:p>
    <w:p w14:paraId="48878BAA" w14:textId="77777777" w:rsidR="002A70E5" w:rsidRDefault="00832C07">
      <w:pPr>
        <w:pStyle w:val="Standard"/>
        <w:spacing w:before="360" w:after="240"/>
        <w:rPr>
          <w:rFonts w:eastAsia="Times New Roman" w:cs="Times New Roman"/>
          <w:b/>
          <w:color w:val="auto"/>
          <w:sz w:val="30"/>
        </w:rPr>
      </w:pPr>
      <w:r>
        <w:rPr>
          <w:rFonts w:eastAsia="Times New Roman" w:cs="Times New Roman"/>
          <w:b/>
          <w:noProof/>
          <w:color w:val="auto"/>
          <w:sz w:val="30"/>
        </w:rPr>
        <w:lastRenderedPageBreak/>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832C07" w:rsidP="00E02441">
      <w:r>
        <w:t xml:space="preserve">When this code </w:t>
      </w:r>
      <w:r w:rsidR="00E45C18">
        <w:t>runs</w:t>
      </w:r>
      <w:r>
        <w:t xml:space="preserve"> run it creates a window and displays this to the screen:</w:t>
      </w:r>
    </w:p>
    <w:p w14:paraId="5F638D59" w14:textId="77777777" w:rsidR="002A70E5" w:rsidRDefault="00832C07">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832C07" w:rsidP="00E02441">
      <w:r>
        <w:t>I was happy with the result so moved on.</w:t>
      </w:r>
    </w:p>
    <w:p w14:paraId="7185E5C9" w14:textId="77777777" w:rsidR="002A70E5" w:rsidRDefault="002A70E5">
      <w:pPr>
        <w:pStyle w:val="Standard"/>
      </w:pPr>
    </w:p>
    <w:p w14:paraId="38CD51DF" w14:textId="77777777" w:rsidR="002A70E5" w:rsidRPr="00E02441" w:rsidRDefault="00832C07"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832C07">
      <w:pPr>
        <w:pStyle w:val="Standard"/>
      </w:pPr>
      <w:r>
        <w:rPr>
          <w:rFonts w:eastAsia="Times New Roman" w:cs="Times New Roman"/>
          <w:color w:val="auto"/>
          <w:sz w:val="30"/>
        </w:rPr>
        <w:t xml:space="preserve">I created a class </w:t>
      </w:r>
      <w:r>
        <w:rPr>
          <w:rFonts w:eastAsia="Times New Roman" w:cs="Times New Roman"/>
          <w:color w:val="auto"/>
          <w:sz w:val="30"/>
        </w:rPr>
        <w:t>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832C07">
      <w:pPr>
        <w:pStyle w:val="Standard"/>
      </w:pPr>
      <w:r>
        <w:rPr>
          <w:rFonts w:eastAsia="Times New Roman" w:cs="Times New Roman"/>
          <w:color w:val="auto"/>
          <w:sz w:val="30"/>
        </w:rPr>
        <w:t>To test this I created a test tile and drew it to the screen:</w:t>
      </w:r>
    </w:p>
    <w:p w14:paraId="79848CF4" w14:textId="0C810EA6" w:rsidR="002A70E5" w:rsidRDefault="00832C07">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832C07">
      <w:pPr>
        <w:pStyle w:val="Standard"/>
      </w:pPr>
      <w:r>
        <w:rPr>
          <w:rFonts w:eastAsia="Times New Roman" w:cs="Times New Roman"/>
          <w:color w:val="auto"/>
          <w:sz w:val="30"/>
        </w:rPr>
        <w:t xml:space="preserve">This worked without any </w:t>
      </w:r>
      <w:r>
        <w:rPr>
          <w:rFonts w:eastAsia="Times New Roman" w:cs="Times New Roman"/>
          <w:color w:val="auto"/>
          <w:sz w:val="30"/>
        </w:rPr>
        <w:t>problems:</w:t>
      </w:r>
    </w:p>
    <w:p w14:paraId="04235D70" w14:textId="52F76615" w:rsidR="002A70E5" w:rsidRDefault="002A70E5">
      <w:pPr>
        <w:pStyle w:val="Standard"/>
      </w:pPr>
    </w:p>
    <w:p w14:paraId="5BC43A13" w14:textId="7A1B645E" w:rsidR="002A70E5" w:rsidRDefault="00E02441">
      <w:pPr>
        <w:pStyle w:val="Standard"/>
      </w:pPr>
      <w:r>
        <w:rPr>
          <w:noProof/>
        </w:rPr>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832C07">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832C07">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832C07">
      <w:pPr>
        <w:pStyle w:val="Standard"/>
      </w:pPr>
      <w:r>
        <w:rPr>
          <w:rFonts w:eastAsia="Times New Roman" w:cs="Times New Roman"/>
          <w:color w:val="auto"/>
          <w:sz w:val="30"/>
        </w:rPr>
        <w:t>The code for these is below:</w:t>
      </w:r>
    </w:p>
    <w:p w14:paraId="5902D27C" w14:textId="77777777" w:rsidR="002A70E5" w:rsidRDefault="00832C07">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832C07">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832C07">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7777777" w:rsidR="003167E3" w:rsidRDefault="003167E3">
      <w:pPr>
        <w:pStyle w:val="Standard"/>
        <w:rPr>
          <w:rFonts w:eastAsia="Times New Roman" w:cs="Times New Roman"/>
          <w:b/>
          <w:bCs/>
          <w:color w:val="auto"/>
          <w:sz w:val="30"/>
        </w:rPr>
      </w:pPr>
    </w:p>
    <w:p w14:paraId="2E0FEEDC" w14:textId="6EE2DEC8" w:rsidR="002A70E5" w:rsidRPr="00B32103" w:rsidRDefault="00832C07">
      <w:pPr>
        <w:pStyle w:val="Standard"/>
        <w:rPr>
          <w:b/>
          <w:bCs/>
          <w:u w:val="single"/>
        </w:rPr>
      </w:pPr>
      <w:r w:rsidRPr="00B32103">
        <w:rPr>
          <w:rFonts w:eastAsia="Times New Roman" w:cs="Times New Roman"/>
          <w:b/>
          <w:bCs/>
          <w:color w:val="auto"/>
          <w:sz w:val="30"/>
          <w:u w:val="single"/>
        </w:rPr>
        <w:lastRenderedPageBreak/>
        <w:t>Storing levels in txt files</w:t>
      </w:r>
    </w:p>
    <w:p w14:paraId="344B4716" w14:textId="77777777" w:rsidR="002A70E5" w:rsidRDefault="002A70E5">
      <w:pPr>
        <w:pStyle w:val="Standard"/>
        <w:rPr>
          <w:b/>
          <w:bCs/>
        </w:rPr>
      </w:pPr>
    </w:p>
    <w:p w14:paraId="46F2F6AD" w14:textId="77777777" w:rsidR="002A70E5" w:rsidRDefault="00832C07">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p>
    <w:p w14:paraId="71EE22F6" w14:textId="77777777" w:rsidR="002A70E5" w:rsidRDefault="002A70E5">
      <w:pPr>
        <w:pStyle w:val="Standard"/>
      </w:pPr>
    </w:p>
    <w:p w14:paraId="57C02895" w14:textId="71CF7995" w:rsidR="002A70E5" w:rsidRDefault="00832C07">
      <w:pPr>
        <w:pStyle w:val="Standard"/>
        <w:rPr>
          <w:rFonts w:eastAsia="Times New Roman" w:cs="Times New Roman"/>
          <w:color w:val="auto"/>
          <w:sz w:val="30"/>
        </w:rPr>
      </w:pPr>
      <w:r>
        <w:rPr>
          <w:rFonts w:eastAsia="Times New Roman" w:cs="Times New Roman"/>
          <w:color w:val="auto"/>
          <w:sz w:val="30"/>
        </w:rPr>
        <w:t xml:space="preserve">The program opens a </w:t>
      </w:r>
      <w:r>
        <w:rPr>
          <w:rFonts w:eastAsia="Times New Roman" w:cs="Times New Roman"/>
          <w:color w:val="auto"/>
          <w:sz w:val="30"/>
        </w:rPr>
        <w:t>directory and iterates through the folders in that directory it creates a list and for each file it iterates through the lines then appends each line to the list. This puts it in the same format as the level_setup method likes.</w:t>
      </w:r>
      <w:r w:rsidR="0033348D">
        <w:rPr>
          <w:rFonts w:eastAsia="Times New Roman" w:cs="Times New Roman"/>
          <w:noProof/>
          <w:color w:val="auto"/>
          <w:sz w:val="30"/>
        </w:rPr>
        <w:drawing>
          <wp:inline distT="0" distB="0" distL="0" distR="0" wp14:anchorId="3F783F71" wp14:editId="3C86BA97">
            <wp:extent cx="6120130" cy="2111375"/>
            <wp:effectExtent l="0" t="0" r="1270" b="0"/>
            <wp:docPr id="43311021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0217" name="Picture 6"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706FFEC2" w14:textId="77777777" w:rsidR="0033348D" w:rsidRDefault="0033348D">
      <w:pPr>
        <w:pStyle w:val="Standard"/>
      </w:pPr>
    </w:p>
    <w:p w14:paraId="01E1C7A8" w14:textId="36CF54F9" w:rsidR="002A70E5" w:rsidRDefault="002A70E5">
      <w:pPr>
        <w:pStyle w:val="Standard"/>
      </w:pPr>
    </w:p>
    <w:p w14:paraId="33D277F6" w14:textId="77777777" w:rsidR="0033348D" w:rsidRDefault="00832C07">
      <w:pPr>
        <w:pStyle w:val="Standard"/>
        <w:rPr>
          <w:rFonts w:eastAsia="Times New Roman" w:cs="Times New Roman"/>
          <w:color w:val="auto"/>
          <w:sz w:val="30"/>
        </w:rPr>
      </w:pPr>
      <w:r>
        <w:rPr>
          <w:rFonts w:eastAsia="Times New Roman" w:cs="Times New Roman"/>
          <w:color w:val="auto"/>
          <w:sz w:val="30"/>
        </w:rPr>
        <w:t>At first when testing I found that the contained \n at the end of each line.</w:t>
      </w:r>
      <w:r w:rsidR="0033348D" w:rsidRPr="0033348D">
        <w:rPr>
          <w:noProof/>
        </w:rPr>
        <w:t xml:space="preserve"> </w:t>
      </w:r>
      <w:r w:rsidR="0033348D">
        <w:rPr>
          <w:noProof/>
        </w:rPr>
        <w:drawing>
          <wp:inline distT="0" distB="0" distL="0" distR="0" wp14:anchorId="78606D9D" wp14:editId="265A2662">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3">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4DB51E3F" w14:textId="6A1E9F4F" w:rsidR="002A70E5" w:rsidRDefault="00832C07">
      <w:pPr>
        <w:pStyle w:val="Standard"/>
      </w:pPr>
      <w:r>
        <w:rPr>
          <w:rFonts w:eastAsia="Times New Roman" w:cs="Times New Roman"/>
          <w:color w:val="auto"/>
          <w:sz w:val="30"/>
        </w:rPr>
        <w:t>To fix this I used the strip() function to remove “\n” from each line. 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7975A2D4">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51A9AEE8" w14:textId="24B8CF8C"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\n in the strings so they a can be used by the function properly. </w:t>
      </w:r>
    </w:p>
    <w:p w14:paraId="073D4A0F" w14:textId="674D7018" w:rsidR="003167E3" w:rsidRDefault="003167E3" w:rsidP="00E05CBF"/>
    <w:p w14:paraId="7D55C9C6" w14:textId="088021E6" w:rsidR="00E05CBF" w:rsidRDefault="00E05CBF" w:rsidP="00244942">
      <w:pPr>
        <w:pStyle w:val="Heading2"/>
        <w:rPr>
          <w:rFonts w:hint="eastAsia"/>
        </w:rPr>
      </w:pPr>
      <w:r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 xml:space="preserve">This differed from the algorithm proposed in design slightly as it used a few parts of pygame to check if there was a collision ( the colliderect method) and also used </w:t>
      </w:r>
      <w:r w:rsidR="003A784E">
        <w:lastRenderedPageBreak/>
        <w:t>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5"/>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lastRenderedPageBreak/>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6"/>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798E58D5">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w:t>
      </w:r>
      <w:r w:rsidR="00D651DA">
        <w:lastRenderedPageBreak/>
        <w:t>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597F0923">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59"/>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7DD76FAE" w:rsidR="009E22C0" w:rsidRDefault="009E22C0" w:rsidP="009E22C0"/>
    <w:p w14:paraId="52E4B432" w14:textId="77777777" w:rsidR="00CA7A0A" w:rsidRDefault="00CA7A0A" w:rsidP="00583437"/>
    <w:p w14:paraId="3226F654" w14:textId="61C100C1" w:rsidR="00CA7A0A" w:rsidRDefault="00CA7A0A" w:rsidP="00CA7A0A">
      <w:pPr>
        <w:pStyle w:val="Heading2"/>
        <w:rPr>
          <w:rFonts w:hint="eastAsia"/>
        </w:rPr>
      </w:pPr>
      <w:r>
        <w:t>Weapons in my game</w:t>
      </w:r>
    </w:p>
    <w:p w14:paraId="6D1051AF" w14:textId="5CB27227" w:rsidR="00CA7A0A" w:rsidRDefault="00CA7A0A" w:rsidP="00CA7A0A">
      <w:pPr>
        <w:pStyle w:val="Heading3"/>
      </w:pPr>
      <w:r>
        <w:t>Weapon class</w:t>
      </w:r>
    </w:p>
    <w:p w14:paraId="1511129C" w14:textId="6ADB0211" w:rsidR="009E22C0" w:rsidRDefault="00CA7A0A" w:rsidP="009E22C0">
      <w:r>
        <w:t>Th</w:t>
      </w:r>
      <w:r w:rsidR="00C6402B">
        <w:t xml:space="preserve">e Weapon </w:t>
      </w:r>
      <w:r>
        <w:t xml:space="preserve">class is a sub class of sprite class. It is used as a super class for all of the individual weapons. </w:t>
      </w:r>
    </w:p>
    <w:p w14:paraId="1E023DA0" w14:textId="0C5685A1" w:rsidR="00C6402B" w:rsidRPr="009E22C0" w:rsidRDefault="00C6402B" w:rsidP="009E22C0">
      <w:r>
        <w:rPr>
          <w:noProof/>
        </w:rPr>
        <w:lastRenderedPageBreak/>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66FF6F1D" w:rsidR="009E22C0" w:rsidRDefault="00C6402B" w:rsidP="009E22C0">
      <w:r>
        <w:t>It has attributes for a few different things that each weapon needs.</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5D712AAD">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w:t>
      </w:r>
      <w:r>
        <w:lastRenderedPageBreak/>
        <w:t xml:space="preserve">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3"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5DB75628">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7" w:history="1">
        <w:r w:rsidR="00261EDB" w:rsidRPr="004237EF">
          <w:rPr>
            <w:rStyle w:val="Hyperlink"/>
          </w:rPr>
          <w:t>video</w:t>
        </w:r>
      </w:hyperlink>
      <w:r w:rsidR="00261EDB">
        <w:t xml:space="preserve"> of testing. </w:t>
      </w:r>
    </w:p>
    <w:p w14:paraId="23745CB7" w14:textId="408EEEC9" w:rsidR="00530144" w:rsidRPr="00296751" w:rsidRDefault="00530144" w:rsidP="00296751"/>
    <w:p w14:paraId="62EEEBB4" w14:textId="168765DC" w:rsidR="009E22C0" w:rsidRDefault="009E22C0" w:rsidP="009E22C0">
      <w:pPr>
        <w:pStyle w:val="Heading2"/>
        <w:rPr>
          <w:rFonts w:hint="eastAsia"/>
        </w:rPr>
      </w:pPr>
      <w:r>
        <w:t>Changing the structure</w:t>
      </w:r>
    </w:p>
    <w:p w14:paraId="45C32665" w14:textId="77777777" w:rsidR="009E22C0" w:rsidRDefault="009E22C0" w:rsidP="009E22C0">
      <w:pPr>
        <w:pStyle w:val="Textbody"/>
      </w:pPr>
    </w:p>
    <w:p w14:paraId="4FBE0C49" w14:textId="2631AA9C"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8"/>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69"/>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lastRenderedPageBreak/>
        <w:t xml:space="preserve">In testing of this code I found that the levels were not being displayed properly. </w:t>
      </w:r>
      <w:r w:rsidRPr="009E22C0">
        <w:rPr>
          <w:noProof/>
        </w:rPr>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0"/>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1"/>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0A0A62CD" w:rsidR="00E25FE3" w:rsidRDefault="00583437" w:rsidP="009E22C0">
      <w:r>
        <w:t>This worked so I removed the print function.</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2"/>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499E209" w:rsidR="00583437" w:rsidRPr="00BB03AC" w:rsidRDefault="00583437" w:rsidP="002F7AA0">
      <w:r w:rsidRPr="00BB03AC">
        <w:t>Next I needed a way to move through the levels</w:t>
      </w:r>
      <w:r w:rsidR="002F7AA0">
        <w:t xml:space="preserve"> since the way levels were being done was different</w:t>
      </w:r>
      <w:r w:rsidRPr="00BB03AC">
        <w:t xml:space="preserve">. I created a function that gets called whenever the player presses the “p” key for testing to move through the levels. </w:t>
      </w:r>
    </w:p>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3"/>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w:t>
      </w:r>
      <w:r>
        <w:t>Later I wil</w:t>
      </w:r>
      <w:r>
        <w:t>l</w:t>
      </w:r>
      <w:r>
        <w:t xml:space="preserve">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4"/>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EE1AC8" w:rsidP="00EE1AC8">
      <w:pPr>
        <w:rPr>
          <w:color w:val="FF0000"/>
        </w:rPr>
      </w:pPr>
      <w:hyperlink r:id="rId75" w:history="1">
        <w:r w:rsidRPr="00EE1AC8">
          <w:rPr>
            <w:rStyle w:val="Hyperlink"/>
          </w:rPr>
          <w:t>Her</w:t>
        </w:r>
        <w:r w:rsidRPr="00EE1AC8">
          <w:rPr>
            <w:rStyle w:val="Hyperlink"/>
          </w:rPr>
          <w:t>e</w:t>
        </w:r>
      </w:hyperlink>
      <w:r>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Pr="00BB03AC"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6"/>
                    <a:stretch>
                      <a:fillRect/>
                    </a:stretch>
                  </pic:blipFill>
                  <pic:spPr>
                    <a:xfrm>
                      <a:off x="0" y="0"/>
                      <a:ext cx="5684847" cy="1508941"/>
                    </a:xfrm>
                    <a:prstGeom prst="rect">
                      <a:avLst/>
                    </a:prstGeom>
                  </pic:spPr>
                </pic:pic>
              </a:graphicData>
            </a:graphic>
          </wp:inline>
        </w:drawing>
      </w:r>
    </w:p>
    <w:p w14:paraId="61F8FAFA" w14:textId="0ED850A1" w:rsidR="003737FD" w:rsidRDefault="003737FD" w:rsidP="003737FD">
      <w:pPr>
        <w:pStyle w:val="Heading2"/>
        <w:rPr>
          <w:rFonts w:hint="eastAsia"/>
        </w:rPr>
      </w:pPr>
      <w:r>
        <w:t>Separating the game into multiple files</w:t>
      </w:r>
    </w:p>
    <w:p w14:paraId="39F38131" w14:textId="610ABFB4"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p>
    <w:p w14:paraId="0C695AFC" w14:textId="77777777" w:rsidR="003737FD" w:rsidRDefault="003737FD" w:rsidP="003737FD"/>
    <w:p w14:paraId="28980170" w14:textId="72875840" w:rsidR="003737FD" w:rsidRDefault="003737FD" w:rsidP="003737FD">
      <w:pPr>
        <w:pStyle w:val="Heading2"/>
        <w:rPr>
          <w:rFonts w:hint="eastAsia"/>
        </w:rPr>
      </w:pPr>
      <w:r>
        <w:t>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77"/>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78"/>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r>
        <w:t>Player animations</w:t>
      </w:r>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79"/>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0"/>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1"/>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2"/>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3"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4">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25F78754" w:rsidR="00762B59" w:rsidRDefault="00762B59" w:rsidP="0059586B">
      <w:pPr>
        <w:tabs>
          <w:tab w:val="left" w:pos="6780"/>
        </w:tabs>
      </w:pPr>
      <w:r>
        <w:t>Since this worked I moved onto another part of the program</w:t>
      </w:r>
    </w:p>
    <w:p w14:paraId="7EFF5A9E" w14:textId="77777777" w:rsidR="00762B59" w:rsidRDefault="00762B59" w:rsidP="0059586B">
      <w:pPr>
        <w:tabs>
          <w:tab w:val="left" w:pos="6780"/>
        </w:tabs>
      </w:pPr>
    </w:p>
    <w:p w14:paraId="4B17487D" w14:textId="1D8AC451" w:rsidR="00762B59" w:rsidRDefault="00762B59" w:rsidP="00762B59">
      <w:pPr>
        <w:pStyle w:val="Heading2"/>
        <w:rPr>
          <w:rFonts w:hint="eastAsia"/>
        </w:rPr>
      </w:pPr>
      <w:r>
        <w:lastRenderedPageBreak/>
        <w:t>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5"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86">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w:t>
      </w:r>
      <w:r w:rsidR="005E60F7">
        <w:lastRenderedPageBreak/>
        <w:t xml:space="preserve">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87">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88" w:history="1">
        <w:r w:rsidRPr="00F9301B">
          <w:rPr>
            <w:rStyle w:val="Hyperlink"/>
          </w:rPr>
          <w:t>video</w:t>
        </w:r>
      </w:hyperlink>
      <w:r>
        <w:t xml:space="preserve"> of the working destruction. </w:t>
      </w:r>
      <w:r w:rsidR="00F9301B">
        <w:t xml:space="preserve">As you can see it now takes multiple hits for a tile to be destroyed. </w:t>
      </w:r>
    </w:p>
    <w:p w14:paraId="59A10083" w14:textId="77777777" w:rsidR="00F9301B" w:rsidRDefault="00F9301B" w:rsidP="00FF6495"/>
    <w:p w14:paraId="054CF45C" w14:textId="66892535" w:rsidR="00F9301B" w:rsidRDefault="00F9301B" w:rsidP="00FF6495">
      <w:r>
        <w:t>The next step was adding a way for the players to see the health of the til</w:t>
      </w:r>
      <w:r w:rsidR="005734F9">
        <w:t xml:space="preserve">es. I did this by </w:t>
      </w:r>
      <w:r w:rsidR="00906CAB">
        <w:t xml:space="preserve">overlaying a breaking image over the top of the tiles image… </w:t>
      </w:r>
    </w:p>
    <w:p w14:paraId="00E6731E" w14:textId="77777777" w:rsidR="00D80532" w:rsidRDefault="00D80532" w:rsidP="00FF6495"/>
    <w:p w14:paraId="70865027" w14:textId="77777777" w:rsidR="00D80532" w:rsidRDefault="00D80532" w:rsidP="00FF6495"/>
    <w:p w14:paraId="16C4C5CA" w14:textId="77777777" w:rsidR="00D80532" w:rsidRDefault="00D80532" w:rsidP="00FF6495"/>
    <w:p w14:paraId="19EAFAB0" w14:textId="77777777" w:rsidR="00D80532" w:rsidRPr="00762B59" w:rsidRDefault="00D80532" w:rsidP="00FF6495"/>
    <w:p w14:paraId="29139EAB" w14:textId="4DC003E9" w:rsidR="00021BB3" w:rsidRDefault="00A54CD5" w:rsidP="00CB449A">
      <w:pPr>
        <w:pStyle w:val="Heading1"/>
      </w:pPr>
      <w:r>
        <w:t>Evaluation</w:t>
      </w:r>
    </w:p>
    <w:p w14:paraId="6F2FC141" w14:textId="0EA95C33" w:rsidR="00CB449A" w:rsidRPr="00CB449A" w:rsidRDefault="006910F5" w:rsidP="006910F5">
      <w:pPr>
        <w:pStyle w:val="Heading2"/>
      </w:pPr>
      <w:r>
        <w:t>Criteria met</w:t>
      </w:r>
    </w:p>
    <w:tbl>
      <w:tblPr>
        <w:tblStyle w:val="TableGrid"/>
        <w:tblW w:w="0" w:type="auto"/>
        <w:tblLook w:val="04A0" w:firstRow="1" w:lastRow="0" w:firstColumn="1" w:lastColumn="0" w:noHBand="0" w:noVBand="1"/>
      </w:tblPr>
      <w:tblGrid>
        <w:gridCol w:w="4814"/>
        <w:gridCol w:w="4814"/>
      </w:tblGrid>
      <w:tr w:rsidR="00021BB3" w14:paraId="4330DBE8" w14:textId="77777777" w:rsidTr="00021BB3">
        <w:trPr>
          <w:ins w:id="24" w:author="Archie Atherton 19114985" w:date="2024-02-24T16:04:00Z"/>
        </w:trPr>
        <w:tc>
          <w:tcPr>
            <w:tcW w:w="4814" w:type="dxa"/>
          </w:tcPr>
          <w:p w14:paraId="2359F36E" w14:textId="0ED8FA8E" w:rsidR="00021BB3" w:rsidRDefault="006910F5" w:rsidP="006910F5">
            <w:pPr>
              <w:pStyle w:val="Heading3"/>
              <w:rPr>
                <w:ins w:id="25" w:author="Archie Atherton 19114985" w:date="2024-02-24T16:04:00Z"/>
              </w:rPr>
            </w:pPr>
            <w:r>
              <w:t>Criteria</w:t>
            </w:r>
          </w:p>
        </w:tc>
        <w:tc>
          <w:tcPr>
            <w:tcW w:w="4814" w:type="dxa"/>
          </w:tcPr>
          <w:p w14:paraId="4CDC86EC" w14:textId="2101A0BC" w:rsidR="00021BB3" w:rsidRDefault="006910F5" w:rsidP="006910F5">
            <w:pPr>
              <w:pStyle w:val="Heading3"/>
              <w:rPr>
                <w:ins w:id="26" w:author="Archie Atherton 19114985" w:date="2024-02-24T16:04:00Z"/>
              </w:rPr>
            </w:pPr>
            <w:r>
              <w:t>Met?</w:t>
            </w:r>
          </w:p>
        </w:tc>
      </w:tr>
      <w:tr w:rsidR="00021BB3" w14:paraId="4C312550" w14:textId="77777777" w:rsidTr="00021BB3">
        <w:trPr>
          <w:ins w:id="27" w:author="Archie Atherton 19114985" w:date="2024-02-24T16:04:00Z"/>
        </w:trPr>
        <w:tc>
          <w:tcPr>
            <w:tcW w:w="4814" w:type="dxa"/>
          </w:tcPr>
          <w:p w14:paraId="44713AC2" w14:textId="253F6A97" w:rsidR="00021BB3" w:rsidRPr="006910F5" w:rsidRDefault="00C17372" w:rsidP="00A54CD5">
            <w:pPr>
              <w:pStyle w:val="Textbody"/>
              <w:rPr>
                <w:ins w:id="28" w:author="Archie Atherton 19114985" w:date="2024-02-24T16:04:00Z"/>
                <w:b/>
                <w:bCs/>
              </w:rPr>
            </w:pPr>
            <w:r>
              <w:rPr>
                <w:b/>
                <w:bCs/>
              </w:rPr>
              <w:t>Player can move</w:t>
            </w:r>
          </w:p>
        </w:tc>
        <w:tc>
          <w:tcPr>
            <w:tcW w:w="4814" w:type="dxa"/>
          </w:tcPr>
          <w:p w14:paraId="46E7F865" w14:textId="4F4B0DA4" w:rsidR="00021BB3" w:rsidRDefault="00C17372" w:rsidP="00A54CD5">
            <w:pPr>
              <w:pStyle w:val="Textbody"/>
              <w:rPr>
                <w:ins w:id="29" w:author="Archie Atherton 19114985" w:date="2024-02-24T16:04:00Z"/>
              </w:rPr>
            </w:pPr>
            <w:r>
              <w:t>Yes</w:t>
            </w:r>
          </w:p>
        </w:tc>
      </w:tr>
      <w:tr w:rsidR="00021BB3" w14:paraId="5A0B0FAD" w14:textId="77777777" w:rsidTr="00021BB3">
        <w:trPr>
          <w:ins w:id="30" w:author="Archie Atherton 19114985" w:date="2024-02-24T16:04:00Z"/>
        </w:trPr>
        <w:tc>
          <w:tcPr>
            <w:tcW w:w="4814" w:type="dxa"/>
          </w:tcPr>
          <w:p w14:paraId="14715A1D" w14:textId="3BAD7B1C" w:rsidR="00021BB3" w:rsidRPr="00C17372" w:rsidRDefault="00544360" w:rsidP="00A54CD5">
            <w:pPr>
              <w:pStyle w:val="Textbody"/>
              <w:rPr>
                <w:ins w:id="31" w:author="Archie Atherton 19114985" w:date="2024-02-24T16:04:00Z"/>
                <w:b/>
                <w:bCs/>
              </w:rPr>
            </w:pPr>
            <w:r>
              <w:rPr>
                <w:b/>
                <w:bCs/>
              </w:rPr>
              <w:t>Player can walk on tiles</w:t>
            </w:r>
          </w:p>
        </w:tc>
        <w:tc>
          <w:tcPr>
            <w:tcW w:w="4814" w:type="dxa"/>
          </w:tcPr>
          <w:p w14:paraId="5B9ABB2A" w14:textId="09672CD6" w:rsidR="00021BB3" w:rsidRDefault="00544360" w:rsidP="00A54CD5">
            <w:pPr>
              <w:pStyle w:val="Textbody"/>
              <w:rPr>
                <w:ins w:id="32" w:author="Archie Atherton 19114985" w:date="2024-02-24T16:04:00Z"/>
              </w:rPr>
            </w:pPr>
            <w:r>
              <w:t>Yes</w:t>
            </w:r>
          </w:p>
        </w:tc>
      </w:tr>
      <w:tr w:rsidR="00021BB3" w14:paraId="3A1CAC47" w14:textId="77777777" w:rsidTr="00021BB3">
        <w:trPr>
          <w:ins w:id="33" w:author="Archie Atherton 19114985" w:date="2024-02-24T16:04:00Z"/>
        </w:trPr>
        <w:tc>
          <w:tcPr>
            <w:tcW w:w="4814" w:type="dxa"/>
          </w:tcPr>
          <w:p w14:paraId="75653C62" w14:textId="6F5FDBEA" w:rsidR="00021BB3" w:rsidRPr="00C17372" w:rsidRDefault="00544360" w:rsidP="00A54CD5">
            <w:pPr>
              <w:pStyle w:val="Textbody"/>
              <w:rPr>
                <w:ins w:id="34" w:author="Archie Atherton 19114985" w:date="2024-02-24T16:04:00Z"/>
                <w:b/>
                <w:bCs/>
              </w:rPr>
            </w:pPr>
            <w:r>
              <w:rPr>
                <w:b/>
                <w:bCs/>
              </w:rPr>
              <w:t>Player can jump</w:t>
            </w:r>
          </w:p>
        </w:tc>
        <w:tc>
          <w:tcPr>
            <w:tcW w:w="4814" w:type="dxa"/>
          </w:tcPr>
          <w:p w14:paraId="47CA61F4" w14:textId="4D1C204A" w:rsidR="00021BB3" w:rsidRDefault="00544360" w:rsidP="00A54CD5">
            <w:pPr>
              <w:pStyle w:val="Textbody"/>
              <w:rPr>
                <w:ins w:id="35" w:author="Archie Atherton 19114985" w:date="2024-02-24T16:04:00Z"/>
              </w:rPr>
            </w:pPr>
            <w:r>
              <w:t>Yes</w:t>
            </w:r>
          </w:p>
        </w:tc>
      </w:tr>
      <w:tr w:rsidR="00021BB3" w14:paraId="7D09A60D" w14:textId="77777777" w:rsidTr="00021BB3">
        <w:trPr>
          <w:ins w:id="36" w:author="Archie Atherton 19114985" w:date="2024-02-24T16:04:00Z"/>
        </w:trPr>
        <w:tc>
          <w:tcPr>
            <w:tcW w:w="4814" w:type="dxa"/>
          </w:tcPr>
          <w:p w14:paraId="7909E313" w14:textId="5DC67602" w:rsidR="00021BB3" w:rsidRPr="00C17372" w:rsidRDefault="00544360" w:rsidP="00A54CD5">
            <w:pPr>
              <w:pStyle w:val="Textbody"/>
              <w:rPr>
                <w:ins w:id="37" w:author="Archie Atherton 19114985" w:date="2024-02-24T16:04:00Z"/>
                <w:b/>
                <w:bCs/>
              </w:rPr>
            </w:pPr>
            <w:r>
              <w:rPr>
                <w:b/>
                <w:bCs/>
              </w:rPr>
              <w:t>Player has animations</w:t>
            </w:r>
          </w:p>
        </w:tc>
        <w:tc>
          <w:tcPr>
            <w:tcW w:w="4814" w:type="dxa"/>
          </w:tcPr>
          <w:p w14:paraId="0B595474" w14:textId="1B068626" w:rsidR="00021BB3" w:rsidRDefault="00544360" w:rsidP="00A54CD5">
            <w:pPr>
              <w:pStyle w:val="Textbody"/>
              <w:rPr>
                <w:ins w:id="38" w:author="Archie Atherton 19114985" w:date="2024-02-24T16:04:00Z"/>
              </w:rPr>
            </w:pPr>
            <w:r>
              <w:t>Yes</w:t>
            </w:r>
          </w:p>
        </w:tc>
      </w:tr>
      <w:tr w:rsidR="00021BB3" w14:paraId="7016AD6B" w14:textId="77777777" w:rsidTr="00021BB3">
        <w:trPr>
          <w:ins w:id="39" w:author="Archie Atherton 19114985" w:date="2024-02-24T16:04:00Z"/>
        </w:trPr>
        <w:tc>
          <w:tcPr>
            <w:tcW w:w="4814" w:type="dxa"/>
          </w:tcPr>
          <w:p w14:paraId="76343E99" w14:textId="7D6CE449" w:rsidR="00021BB3" w:rsidRPr="00C17372" w:rsidRDefault="00544360" w:rsidP="00A54CD5">
            <w:pPr>
              <w:pStyle w:val="Textbody"/>
              <w:rPr>
                <w:ins w:id="40" w:author="Archie Atherton 19114985" w:date="2024-02-24T16:04:00Z"/>
                <w:b/>
                <w:bCs/>
              </w:rPr>
            </w:pPr>
            <w:r>
              <w:rPr>
                <w:b/>
                <w:bCs/>
              </w:rPr>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rPr>
                <w:ins w:id="41" w:author="Archie Atherton 19114985" w:date="2024-02-24T16:04:00Z"/>
              </w:rPr>
            </w:pPr>
            <w:r>
              <w:t>Yes</w:t>
            </w:r>
          </w:p>
        </w:tc>
      </w:tr>
      <w:tr w:rsidR="00021BB3" w14:paraId="38701243" w14:textId="77777777" w:rsidTr="00021BB3">
        <w:trPr>
          <w:ins w:id="42" w:author="Archie Atherton 19114985" w:date="2024-02-24T16:04:00Z"/>
        </w:trPr>
        <w:tc>
          <w:tcPr>
            <w:tcW w:w="4814" w:type="dxa"/>
          </w:tcPr>
          <w:p w14:paraId="3107D1D1" w14:textId="2DE8AD3A" w:rsidR="00021BB3" w:rsidRPr="00C17372" w:rsidRDefault="00DF4F20" w:rsidP="00A54CD5">
            <w:pPr>
              <w:pStyle w:val="Textbody"/>
              <w:rPr>
                <w:ins w:id="43" w:author="Archie Atherton 19114985" w:date="2024-02-24T16:04:00Z"/>
                <w:b/>
                <w:bCs/>
              </w:rPr>
            </w:pPr>
            <w:r>
              <w:rPr>
                <w:b/>
                <w:bCs/>
              </w:rPr>
              <w:t>Enviroment has textures</w:t>
            </w:r>
          </w:p>
        </w:tc>
        <w:tc>
          <w:tcPr>
            <w:tcW w:w="4814" w:type="dxa"/>
          </w:tcPr>
          <w:p w14:paraId="140900CA" w14:textId="1A10F080" w:rsidR="00021BB3" w:rsidRDefault="00DF4F20" w:rsidP="00A54CD5">
            <w:pPr>
              <w:pStyle w:val="Textbody"/>
              <w:rPr>
                <w:ins w:id="44" w:author="Archie Atherton 19114985" w:date="2024-02-24T16:04:00Z"/>
              </w:rPr>
            </w:pPr>
            <w:r>
              <w:t>Yes</w:t>
            </w:r>
          </w:p>
        </w:tc>
      </w:tr>
      <w:tr w:rsidR="00021BB3" w14:paraId="362B2CA3" w14:textId="77777777" w:rsidTr="00021BB3">
        <w:trPr>
          <w:ins w:id="45" w:author="Archie Atherton 19114985" w:date="2024-02-24T16:04:00Z"/>
        </w:trPr>
        <w:tc>
          <w:tcPr>
            <w:tcW w:w="4814" w:type="dxa"/>
          </w:tcPr>
          <w:p w14:paraId="3E7955C1" w14:textId="7B7ED3E1" w:rsidR="00021BB3" w:rsidRPr="00C17372" w:rsidRDefault="00DF4F20" w:rsidP="00A54CD5">
            <w:pPr>
              <w:pStyle w:val="Textbody"/>
              <w:rPr>
                <w:ins w:id="46" w:author="Archie Atherton 19114985" w:date="2024-02-24T16:04:00Z"/>
                <w:b/>
                <w:bCs/>
              </w:rPr>
            </w:pPr>
            <w:r>
              <w:rPr>
                <w:b/>
                <w:bCs/>
              </w:rPr>
              <w:t>Enviroment can be destroyed</w:t>
            </w:r>
          </w:p>
        </w:tc>
        <w:tc>
          <w:tcPr>
            <w:tcW w:w="4814" w:type="dxa"/>
          </w:tcPr>
          <w:p w14:paraId="4FDB968B" w14:textId="1A714556" w:rsidR="00DF4F20" w:rsidRDefault="00DF4F20" w:rsidP="00A54CD5">
            <w:pPr>
              <w:pStyle w:val="Textbody"/>
              <w:rPr>
                <w:ins w:id="47" w:author="Archie Atherton 19114985" w:date="2024-02-24T16:04:00Z"/>
              </w:rPr>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2CA06EA9" w14:textId="77777777" w:rsidR="00A54CD5" w:rsidRDefault="00A54CD5" w:rsidP="00A54CD5">
      <w:pPr>
        <w:pStyle w:val="Textbody"/>
      </w:pPr>
    </w:p>
    <w:p w14:paraId="3024C297" w14:textId="1D2317D1" w:rsidR="00A54CD5" w:rsidRDefault="00DD70AE" w:rsidP="00DD70AE">
      <w:pPr>
        <w:pStyle w:val="Heading2"/>
        <w:rPr>
          <w:rFonts w:hint="eastAsia"/>
        </w:rPr>
      </w:pPr>
      <w:r>
        <w:lastRenderedPageBreak/>
        <w:t>Post Development Testing</w:t>
      </w:r>
    </w:p>
    <w:p w14:paraId="3B979C2D" w14:textId="77777777" w:rsidR="00DD70AE" w:rsidRDefault="00DD70AE" w:rsidP="00DD70AE"/>
    <w:p w14:paraId="78DEC209" w14:textId="3344EC56" w:rsidR="00DD70AE" w:rsidRDefault="00DD70AE" w:rsidP="00DD70AE">
      <w:pPr>
        <w:pStyle w:val="Heading2"/>
        <w:rPr>
          <w:rFonts w:hint="eastAsia"/>
        </w:rPr>
      </w:pPr>
      <w:r>
        <w:t>Usability Features</w:t>
      </w:r>
    </w:p>
    <w:p w14:paraId="785AFA14" w14:textId="77777777" w:rsidR="00DD70AE" w:rsidRDefault="00DD70AE" w:rsidP="00DD70AE"/>
    <w:p w14:paraId="1ABAB7AA" w14:textId="4ACC943D" w:rsidR="00DD70AE" w:rsidRPr="00DD70AE" w:rsidRDefault="00DD70AE" w:rsidP="00DD70AE">
      <w:pPr>
        <w:pStyle w:val="Heading2"/>
        <w:rPr>
          <w:rFonts w:hint="eastAsia"/>
        </w:rPr>
      </w:pPr>
      <w:r>
        <w:t>Evaluation</w:t>
      </w:r>
    </w:p>
    <w:sectPr w:rsidR="00DD70AE" w:rsidRPr="00DD70AE">
      <w:headerReference w:type="default" r:id="rId89"/>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09AF6" w14:textId="77777777" w:rsidR="000A5B22" w:rsidRDefault="000A5B22">
      <w:r>
        <w:separator/>
      </w:r>
    </w:p>
  </w:endnote>
  <w:endnote w:type="continuationSeparator" w:id="0">
    <w:p w14:paraId="6282DD26" w14:textId="77777777" w:rsidR="000A5B22" w:rsidRDefault="000A5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D7CA" w14:textId="77777777" w:rsidR="000A5B22" w:rsidRDefault="000A5B22">
      <w:r>
        <w:separator/>
      </w:r>
    </w:p>
  </w:footnote>
  <w:footnote w:type="continuationSeparator" w:id="0">
    <w:p w14:paraId="097C6FA0" w14:textId="77777777" w:rsidR="000A5B22" w:rsidRDefault="000A5B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2"/>
  </w:num>
  <w:num w:numId="2" w16cid:durableId="185947437">
    <w:abstractNumId w:val="18"/>
  </w:num>
  <w:num w:numId="3" w16cid:durableId="934704357">
    <w:abstractNumId w:val="9"/>
  </w:num>
  <w:num w:numId="4" w16cid:durableId="1003822470">
    <w:abstractNumId w:val="15"/>
  </w:num>
  <w:num w:numId="5" w16cid:durableId="627249474">
    <w:abstractNumId w:val="12"/>
  </w:num>
  <w:num w:numId="6" w16cid:durableId="462696865">
    <w:abstractNumId w:val="19"/>
  </w:num>
  <w:num w:numId="7" w16cid:durableId="348220290">
    <w:abstractNumId w:val="14"/>
  </w:num>
  <w:num w:numId="8" w16cid:durableId="1836918604">
    <w:abstractNumId w:val="11"/>
  </w:num>
  <w:num w:numId="9" w16cid:durableId="1460100520">
    <w:abstractNumId w:val="13"/>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6"/>
  </w:num>
  <w:num w:numId="16" w16cid:durableId="1287347110">
    <w:abstractNumId w:val="10"/>
  </w:num>
  <w:num w:numId="17" w16cid:durableId="378018918">
    <w:abstractNumId w:val="8"/>
  </w:num>
  <w:num w:numId="18" w16cid:durableId="720205695">
    <w:abstractNumId w:val="4"/>
  </w:num>
  <w:num w:numId="19" w16cid:durableId="2068332774">
    <w:abstractNumId w:val="20"/>
  </w:num>
  <w:num w:numId="20" w16cid:durableId="655425995">
    <w:abstractNumId w:val="1"/>
  </w:num>
  <w:num w:numId="21" w16cid:durableId="1691298927">
    <w:abstractNumId w:val="17"/>
  </w:num>
  <w:num w:numId="22" w16cid:durableId="15617520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e Atherton 19114985">
    <w15:presenceInfo w15:providerId="AD" w15:userId="S::19114985@hlnsc.ac.uk::9e564f9b-237b-4444-91ea-92771527c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206AE"/>
    <w:rsid w:val="00021BB3"/>
    <w:rsid w:val="00021D26"/>
    <w:rsid w:val="0003235A"/>
    <w:rsid w:val="00033A57"/>
    <w:rsid w:val="00045042"/>
    <w:rsid w:val="00052A75"/>
    <w:rsid w:val="00062EEC"/>
    <w:rsid w:val="00067055"/>
    <w:rsid w:val="00071691"/>
    <w:rsid w:val="000A152D"/>
    <w:rsid w:val="000A5626"/>
    <w:rsid w:val="000A5B22"/>
    <w:rsid w:val="000C3673"/>
    <w:rsid w:val="000C632F"/>
    <w:rsid w:val="000E3E10"/>
    <w:rsid w:val="000E468E"/>
    <w:rsid w:val="000E4DC1"/>
    <w:rsid w:val="000E4FD3"/>
    <w:rsid w:val="000E68BC"/>
    <w:rsid w:val="000E7E4D"/>
    <w:rsid w:val="000F17E5"/>
    <w:rsid w:val="00116C84"/>
    <w:rsid w:val="001450F6"/>
    <w:rsid w:val="001700FB"/>
    <w:rsid w:val="0017556D"/>
    <w:rsid w:val="00181D35"/>
    <w:rsid w:val="001B5771"/>
    <w:rsid w:val="001D6649"/>
    <w:rsid w:val="001E03EE"/>
    <w:rsid w:val="001E7435"/>
    <w:rsid w:val="001E755B"/>
    <w:rsid w:val="001F468F"/>
    <w:rsid w:val="002059F4"/>
    <w:rsid w:val="00217F5C"/>
    <w:rsid w:val="0023202F"/>
    <w:rsid w:val="00242FE0"/>
    <w:rsid w:val="00244942"/>
    <w:rsid w:val="00246EE9"/>
    <w:rsid w:val="00254EA3"/>
    <w:rsid w:val="00256299"/>
    <w:rsid w:val="00261EDB"/>
    <w:rsid w:val="0026531F"/>
    <w:rsid w:val="00287EAD"/>
    <w:rsid w:val="00291607"/>
    <w:rsid w:val="00292450"/>
    <w:rsid w:val="00296454"/>
    <w:rsid w:val="00296751"/>
    <w:rsid w:val="002A0C62"/>
    <w:rsid w:val="002A70E5"/>
    <w:rsid w:val="002C13AD"/>
    <w:rsid w:val="002C7B29"/>
    <w:rsid w:val="002D09F4"/>
    <w:rsid w:val="002E0E08"/>
    <w:rsid w:val="002E5625"/>
    <w:rsid w:val="002E6C73"/>
    <w:rsid w:val="002F0C97"/>
    <w:rsid w:val="002F41A9"/>
    <w:rsid w:val="002F7AA0"/>
    <w:rsid w:val="003167E3"/>
    <w:rsid w:val="00332C10"/>
    <w:rsid w:val="0033348D"/>
    <w:rsid w:val="00336883"/>
    <w:rsid w:val="00342053"/>
    <w:rsid w:val="0034713E"/>
    <w:rsid w:val="00356452"/>
    <w:rsid w:val="00364BA0"/>
    <w:rsid w:val="00365D39"/>
    <w:rsid w:val="0036628B"/>
    <w:rsid w:val="003737FD"/>
    <w:rsid w:val="003810D7"/>
    <w:rsid w:val="003A784E"/>
    <w:rsid w:val="003B36CD"/>
    <w:rsid w:val="003D4130"/>
    <w:rsid w:val="003E4EB1"/>
    <w:rsid w:val="003E7684"/>
    <w:rsid w:val="003F6026"/>
    <w:rsid w:val="00406E6F"/>
    <w:rsid w:val="00422001"/>
    <w:rsid w:val="004237EF"/>
    <w:rsid w:val="0042628A"/>
    <w:rsid w:val="00462A0E"/>
    <w:rsid w:val="004758C6"/>
    <w:rsid w:val="0048090B"/>
    <w:rsid w:val="004863A1"/>
    <w:rsid w:val="0049079C"/>
    <w:rsid w:val="004913A0"/>
    <w:rsid w:val="00494D6E"/>
    <w:rsid w:val="00495650"/>
    <w:rsid w:val="004B546E"/>
    <w:rsid w:val="004B6CB6"/>
    <w:rsid w:val="004B76F7"/>
    <w:rsid w:val="004C21C7"/>
    <w:rsid w:val="004F6EEB"/>
    <w:rsid w:val="005004B7"/>
    <w:rsid w:val="0050369E"/>
    <w:rsid w:val="00521845"/>
    <w:rsid w:val="005241CB"/>
    <w:rsid w:val="0052471D"/>
    <w:rsid w:val="00530144"/>
    <w:rsid w:val="00536216"/>
    <w:rsid w:val="005379B8"/>
    <w:rsid w:val="00544360"/>
    <w:rsid w:val="00547FAE"/>
    <w:rsid w:val="00551899"/>
    <w:rsid w:val="005734F9"/>
    <w:rsid w:val="00574209"/>
    <w:rsid w:val="00583437"/>
    <w:rsid w:val="00595057"/>
    <w:rsid w:val="0059586B"/>
    <w:rsid w:val="005A0837"/>
    <w:rsid w:val="005A2E9C"/>
    <w:rsid w:val="005B1A92"/>
    <w:rsid w:val="005B368E"/>
    <w:rsid w:val="005B684E"/>
    <w:rsid w:val="005C5C9C"/>
    <w:rsid w:val="005C7060"/>
    <w:rsid w:val="005E4CF8"/>
    <w:rsid w:val="005E60F7"/>
    <w:rsid w:val="005F28D9"/>
    <w:rsid w:val="005F45D5"/>
    <w:rsid w:val="00600E97"/>
    <w:rsid w:val="0060312C"/>
    <w:rsid w:val="006120FB"/>
    <w:rsid w:val="0062420C"/>
    <w:rsid w:val="00630EB7"/>
    <w:rsid w:val="00635A33"/>
    <w:rsid w:val="00636F75"/>
    <w:rsid w:val="00640088"/>
    <w:rsid w:val="00656A64"/>
    <w:rsid w:val="00671A7A"/>
    <w:rsid w:val="00683727"/>
    <w:rsid w:val="006910F5"/>
    <w:rsid w:val="006915DA"/>
    <w:rsid w:val="00692F2E"/>
    <w:rsid w:val="006B282E"/>
    <w:rsid w:val="006D68CB"/>
    <w:rsid w:val="006F38A3"/>
    <w:rsid w:val="007041D5"/>
    <w:rsid w:val="0070451C"/>
    <w:rsid w:val="00721CC7"/>
    <w:rsid w:val="00724633"/>
    <w:rsid w:val="00761BD2"/>
    <w:rsid w:val="00762B59"/>
    <w:rsid w:val="00763EB0"/>
    <w:rsid w:val="00771E5F"/>
    <w:rsid w:val="007730ED"/>
    <w:rsid w:val="00775D8D"/>
    <w:rsid w:val="00776D04"/>
    <w:rsid w:val="00784B9D"/>
    <w:rsid w:val="00795CC8"/>
    <w:rsid w:val="007A569C"/>
    <w:rsid w:val="007A5DB9"/>
    <w:rsid w:val="007A6368"/>
    <w:rsid w:val="007B4782"/>
    <w:rsid w:val="007B5B17"/>
    <w:rsid w:val="007C0830"/>
    <w:rsid w:val="007C1137"/>
    <w:rsid w:val="007C3733"/>
    <w:rsid w:val="007D7E50"/>
    <w:rsid w:val="0080040D"/>
    <w:rsid w:val="00803E42"/>
    <w:rsid w:val="00812F2D"/>
    <w:rsid w:val="008177BE"/>
    <w:rsid w:val="008203CA"/>
    <w:rsid w:val="00823C7E"/>
    <w:rsid w:val="00826CA8"/>
    <w:rsid w:val="00832C07"/>
    <w:rsid w:val="00846D6B"/>
    <w:rsid w:val="00865C0F"/>
    <w:rsid w:val="00893B32"/>
    <w:rsid w:val="008A38AD"/>
    <w:rsid w:val="008A4110"/>
    <w:rsid w:val="008B703B"/>
    <w:rsid w:val="008E0416"/>
    <w:rsid w:val="009043C9"/>
    <w:rsid w:val="00906CAB"/>
    <w:rsid w:val="00914035"/>
    <w:rsid w:val="009215F7"/>
    <w:rsid w:val="00933E27"/>
    <w:rsid w:val="009444F6"/>
    <w:rsid w:val="00945CAE"/>
    <w:rsid w:val="00947EE6"/>
    <w:rsid w:val="009520A6"/>
    <w:rsid w:val="00954F1D"/>
    <w:rsid w:val="00955E33"/>
    <w:rsid w:val="00957ACC"/>
    <w:rsid w:val="009634AA"/>
    <w:rsid w:val="00996208"/>
    <w:rsid w:val="009B04C3"/>
    <w:rsid w:val="009B2682"/>
    <w:rsid w:val="009B4D12"/>
    <w:rsid w:val="009E22C0"/>
    <w:rsid w:val="009F212F"/>
    <w:rsid w:val="009F3D4C"/>
    <w:rsid w:val="00A01402"/>
    <w:rsid w:val="00A03C5A"/>
    <w:rsid w:val="00A1565C"/>
    <w:rsid w:val="00A15FAF"/>
    <w:rsid w:val="00A173BA"/>
    <w:rsid w:val="00A479AE"/>
    <w:rsid w:val="00A54CD5"/>
    <w:rsid w:val="00A663B6"/>
    <w:rsid w:val="00A740E5"/>
    <w:rsid w:val="00A84FCD"/>
    <w:rsid w:val="00A91A65"/>
    <w:rsid w:val="00A91DD0"/>
    <w:rsid w:val="00AA20CE"/>
    <w:rsid w:val="00AA36B5"/>
    <w:rsid w:val="00AB4810"/>
    <w:rsid w:val="00AB63C9"/>
    <w:rsid w:val="00AB766D"/>
    <w:rsid w:val="00AB7B22"/>
    <w:rsid w:val="00AC27FB"/>
    <w:rsid w:val="00AD2549"/>
    <w:rsid w:val="00AE2CE1"/>
    <w:rsid w:val="00AE487C"/>
    <w:rsid w:val="00AE7922"/>
    <w:rsid w:val="00AF001B"/>
    <w:rsid w:val="00AF1515"/>
    <w:rsid w:val="00AF772B"/>
    <w:rsid w:val="00B26EB7"/>
    <w:rsid w:val="00B3117E"/>
    <w:rsid w:val="00B32103"/>
    <w:rsid w:val="00B365A1"/>
    <w:rsid w:val="00B409C2"/>
    <w:rsid w:val="00B45BAC"/>
    <w:rsid w:val="00B678EF"/>
    <w:rsid w:val="00B72258"/>
    <w:rsid w:val="00BA1724"/>
    <w:rsid w:val="00BB03AC"/>
    <w:rsid w:val="00BB33DA"/>
    <w:rsid w:val="00BC0C7E"/>
    <w:rsid w:val="00BC5774"/>
    <w:rsid w:val="00BD241C"/>
    <w:rsid w:val="00BD24FE"/>
    <w:rsid w:val="00BE1646"/>
    <w:rsid w:val="00BE6563"/>
    <w:rsid w:val="00C17372"/>
    <w:rsid w:val="00C30C88"/>
    <w:rsid w:val="00C322B5"/>
    <w:rsid w:val="00C33549"/>
    <w:rsid w:val="00C40B04"/>
    <w:rsid w:val="00C46283"/>
    <w:rsid w:val="00C61A4C"/>
    <w:rsid w:val="00C6402B"/>
    <w:rsid w:val="00C744A3"/>
    <w:rsid w:val="00C94535"/>
    <w:rsid w:val="00C96C32"/>
    <w:rsid w:val="00CA7A0A"/>
    <w:rsid w:val="00CB449A"/>
    <w:rsid w:val="00CD4506"/>
    <w:rsid w:val="00CE0362"/>
    <w:rsid w:val="00CF78E6"/>
    <w:rsid w:val="00D01E6D"/>
    <w:rsid w:val="00D0204D"/>
    <w:rsid w:val="00D51DEF"/>
    <w:rsid w:val="00D63CF3"/>
    <w:rsid w:val="00D651DA"/>
    <w:rsid w:val="00D73540"/>
    <w:rsid w:val="00D7528F"/>
    <w:rsid w:val="00D80532"/>
    <w:rsid w:val="00D81EC8"/>
    <w:rsid w:val="00D91EA4"/>
    <w:rsid w:val="00DA0566"/>
    <w:rsid w:val="00DA12A8"/>
    <w:rsid w:val="00DA661B"/>
    <w:rsid w:val="00DA66AE"/>
    <w:rsid w:val="00DA7244"/>
    <w:rsid w:val="00DB209C"/>
    <w:rsid w:val="00DB5F74"/>
    <w:rsid w:val="00DB74BB"/>
    <w:rsid w:val="00DC1D57"/>
    <w:rsid w:val="00DC72E3"/>
    <w:rsid w:val="00DD70AE"/>
    <w:rsid w:val="00DE13E9"/>
    <w:rsid w:val="00DE1CEE"/>
    <w:rsid w:val="00DF4F20"/>
    <w:rsid w:val="00E02441"/>
    <w:rsid w:val="00E05CBF"/>
    <w:rsid w:val="00E25FE3"/>
    <w:rsid w:val="00E3108B"/>
    <w:rsid w:val="00E336A7"/>
    <w:rsid w:val="00E3377E"/>
    <w:rsid w:val="00E3606E"/>
    <w:rsid w:val="00E41604"/>
    <w:rsid w:val="00E45C18"/>
    <w:rsid w:val="00E60226"/>
    <w:rsid w:val="00E6088F"/>
    <w:rsid w:val="00E60B1E"/>
    <w:rsid w:val="00E61612"/>
    <w:rsid w:val="00E63938"/>
    <w:rsid w:val="00E74DEC"/>
    <w:rsid w:val="00E91767"/>
    <w:rsid w:val="00E92D7E"/>
    <w:rsid w:val="00EA7268"/>
    <w:rsid w:val="00EA786A"/>
    <w:rsid w:val="00EC52F9"/>
    <w:rsid w:val="00EE1AC8"/>
    <w:rsid w:val="00EF7840"/>
    <w:rsid w:val="00F17C7B"/>
    <w:rsid w:val="00F17E75"/>
    <w:rsid w:val="00F423E9"/>
    <w:rsid w:val="00F507D6"/>
    <w:rsid w:val="00F57B53"/>
    <w:rsid w:val="00F6050A"/>
    <w:rsid w:val="00F833C5"/>
    <w:rsid w:val="00F9240E"/>
    <w:rsid w:val="00F9250A"/>
    <w:rsid w:val="00F92E25"/>
    <w:rsid w:val="00F9301B"/>
    <w:rsid w:val="00F94C1D"/>
    <w:rsid w:val="00FB4DA9"/>
    <w:rsid w:val="00FB6A90"/>
    <w:rsid w:val="00FB6E60"/>
    <w:rsid w:val="00FD0865"/>
    <w:rsid w:val="00FD1A56"/>
    <w:rsid w:val="00FD4042"/>
    <w:rsid w:val="00FE4551"/>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5004B7"/>
    <w:pPr>
      <w:outlineLvl w:val="0"/>
    </w:pPr>
    <w:rPr>
      <w:rFonts w:asciiTheme="minorHAnsi" w:eastAsia="Times New Roman" w:hAnsiTheme="minorHAnsi" w:cs="Times New Roman"/>
      <w:bCs/>
      <w:color w:val="2F5496" w:themeColor="accent1" w:themeShade="BF"/>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F92E25"/>
    <w:pPr>
      <w:keepNext/>
      <w:keepLines/>
      <w:spacing w:before="40"/>
      <w:outlineLvl w:val="2"/>
    </w:pPr>
    <w:rPr>
      <w:rFonts w:asciiTheme="minorHAnsi" w:eastAsiaTheme="majorEastAsia" w:hAnsiTheme="minorHAnsi" w:cs="Mangal"/>
      <w:b/>
      <w:color w:val="000000" w:themeColor="text1"/>
      <w:szCs w:val="21"/>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F92E25"/>
    <w:rPr>
      <w:rFonts w:asciiTheme="minorHAnsi" w:eastAsiaTheme="majorEastAsia" w:hAnsiTheme="minorHAnsi" w:cs="Mangal"/>
      <w:b/>
      <w:color w:val="000000" w:themeColor="text1"/>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5.wmf"/><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yperlink" Target="https://drive.google.com/file/d/1rsIVOmUg2PJ5HekNwQeb5ymmcReF4THN/view?usp=drive_link"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header" Target="header1.xml"/><Relationship Id="rId16" Type="http://schemas.openxmlformats.org/officeDocument/2006/relationships/oleObject" Target="embeddings/oleObject2.bin"/><Relationship Id="rId11" Type="http://schemas.openxmlformats.org/officeDocument/2006/relationships/hyperlink" Target="https://www.youtube.com/watch?v=tfgcT7P_5os&amp;t=62s" TargetMode="External"/><Relationship Id="rId32" Type="http://schemas.openxmlformats.org/officeDocument/2006/relationships/oleObject" Target="embeddings/oleObject10.bin"/><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8.wmf"/><Relationship Id="rId30" Type="http://schemas.openxmlformats.org/officeDocument/2006/relationships/oleObject" Target="embeddings/oleObject9.bin"/><Relationship Id="rId35" Type="http://schemas.openxmlformats.org/officeDocument/2006/relationships/image" Target="media/image12.jpg"/><Relationship Id="rId43" Type="http://schemas.openxmlformats.org/officeDocument/2006/relationships/hyperlink" Target="https://www.pyga.me/docs"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hyperlink" Target="https://geekflare.com/python-game-development-libraries-frameworks/" TargetMode="Externa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hyperlink" Target="https://drive.google.com/file/d/14x8TmlIl8jKYmk9Qjulx7LAkD0tHa7Ua/view?usp=drive_link" TargetMode="External"/><Relationship Id="rId3" Type="http://schemas.openxmlformats.org/officeDocument/2006/relationships/settings" Target="settings.xml"/><Relationship Id="rId12" Type="http://schemas.openxmlformats.org/officeDocument/2006/relationships/hyperlink" Target="https://drive.google.com/file/d/11PVkdxy5DVjoaSnns7CypnW7Pe5-l2Tl/view?usp=drive_link" TargetMode="Externa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drive.google.com/file/d/14C71e82aU45I4nZDnsftCJ-rCywMbGSl/view?usp=drive_link" TargetMode="External"/><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yperlink" Target="https://drive.google.com/file/d/11PVkdxy5DVjoaSnns7CypnW7Pe5-l2Tl/view?usp=drive_link" TargetMode="External"/><Relationship Id="rId83" Type="http://schemas.openxmlformats.org/officeDocument/2006/relationships/hyperlink" Target="https://drive.google.com/file/d/1gQfry-BVCYTAtuLjvyaWSlnBKic7sTk7/view?usp=drive_link" TargetMode="External"/><Relationship Id="rId88" Type="http://schemas.openxmlformats.org/officeDocument/2006/relationships/hyperlink" Target="https://drive.google.com/file/d/1WyyRVfwBgOnxXU7Vuy51nteYcn8bY3du/view?usp=drive_link" TargetMode="External"/><Relationship Id="rId9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8.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drive.google.com/file/d/1vix8xcF-g4lRpyzrFqKX_YiRPsHLKbiV/view?usp=drive_link" TargetMode="External"/><Relationship Id="rId31" Type="http://schemas.openxmlformats.org/officeDocument/2006/relationships/image" Target="media/image10.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drive.google.com/file/d/1VF03cVP2xV6kSCA_54Ucrns5NLPGiZRU/view?usp=drive_link"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hyperlink" Target="https://www.statista.com/statistics/300513/gaming-by-demographic-group-uk/" TargetMode="Externa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8241</Words>
  <Characters>46976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2</cp:revision>
  <dcterms:created xsi:type="dcterms:W3CDTF">2024-02-24T17:19:00Z</dcterms:created>
  <dcterms:modified xsi:type="dcterms:W3CDTF">2024-02-24T17:19:00Z</dcterms:modified>
</cp:coreProperties>
</file>